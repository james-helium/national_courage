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0794" w14:textId="3ADAEE61" w:rsidR="00D63A29" w:rsidRPr="00741A1F" w:rsidRDefault="00224017">
      <w:pPr>
        <w:ind w:firstLine="0"/>
        <w:rPr>
          <w:b/>
          <w:bCs/>
          <w:sz w:val="22"/>
          <w:szCs w:val="22"/>
        </w:rPr>
      </w:pPr>
      <w:bookmarkStart w:id="0" w:name="_q44hp3jxgwhf" w:colFirst="0" w:colLast="0"/>
      <w:bookmarkEnd w:id="0"/>
      <w:r w:rsidRPr="00741A1F">
        <w:rPr>
          <w:b/>
          <w:bCs/>
          <w:sz w:val="22"/>
          <w:szCs w:val="22"/>
        </w:rPr>
        <w:t xml:space="preserve">Cultural </w:t>
      </w:r>
      <w:r w:rsidR="00657312">
        <w:rPr>
          <w:b/>
          <w:bCs/>
          <w:sz w:val="22"/>
          <w:szCs w:val="22"/>
        </w:rPr>
        <w:t>c</w:t>
      </w:r>
      <w:r w:rsidRPr="00741A1F">
        <w:rPr>
          <w:b/>
          <w:bCs/>
          <w:sz w:val="22"/>
          <w:szCs w:val="22"/>
        </w:rPr>
        <w:t xml:space="preserve">haracter, </w:t>
      </w:r>
      <w:r w:rsidR="00657312">
        <w:rPr>
          <w:b/>
          <w:bCs/>
          <w:sz w:val="22"/>
          <w:szCs w:val="22"/>
        </w:rPr>
        <w:t>c</w:t>
      </w:r>
      <w:r w:rsidRPr="00741A1F">
        <w:rPr>
          <w:b/>
          <w:bCs/>
          <w:sz w:val="22"/>
          <w:szCs w:val="22"/>
        </w:rPr>
        <w:t xml:space="preserve">orrelates, and </w:t>
      </w:r>
      <w:r w:rsidR="00657312">
        <w:rPr>
          <w:b/>
          <w:bCs/>
          <w:sz w:val="22"/>
          <w:szCs w:val="22"/>
        </w:rPr>
        <w:t>c</w:t>
      </w:r>
      <w:r w:rsidRPr="00741A1F">
        <w:rPr>
          <w:b/>
          <w:bCs/>
          <w:sz w:val="22"/>
          <w:szCs w:val="22"/>
        </w:rPr>
        <w:t xml:space="preserve">onsequences of </w:t>
      </w:r>
      <w:r w:rsidR="00657312">
        <w:rPr>
          <w:b/>
          <w:bCs/>
          <w:sz w:val="22"/>
          <w:szCs w:val="22"/>
        </w:rPr>
        <w:t>c</w:t>
      </w:r>
      <w:r w:rsidRPr="00741A1F">
        <w:rPr>
          <w:b/>
          <w:bCs/>
          <w:sz w:val="22"/>
          <w:szCs w:val="22"/>
        </w:rPr>
        <w:t xml:space="preserve">ourage: A </w:t>
      </w:r>
      <w:r w:rsidR="00657312">
        <w:rPr>
          <w:b/>
          <w:bCs/>
          <w:sz w:val="22"/>
          <w:szCs w:val="22"/>
        </w:rPr>
        <w:t>b</w:t>
      </w:r>
      <w:r w:rsidRPr="00741A1F">
        <w:rPr>
          <w:b/>
          <w:bCs/>
          <w:sz w:val="22"/>
          <w:szCs w:val="22"/>
        </w:rPr>
        <w:t xml:space="preserve">ig </w:t>
      </w:r>
      <w:r w:rsidR="00657312">
        <w:rPr>
          <w:b/>
          <w:bCs/>
          <w:sz w:val="22"/>
          <w:szCs w:val="22"/>
        </w:rPr>
        <w:t>d</w:t>
      </w:r>
      <w:r w:rsidRPr="00741A1F">
        <w:rPr>
          <w:b/>
          <w:bCs/>
          <w:sz w:val="22"/>
          <w:szCs w:val="22"/>
        </w:rPr>
        <w:t xml:space="preserve">ata </w:t>
      </w:r>
      <w:r w:rsidR="00657312">
        <w:rPr>
          <w:b/>
          <w:bCs/>
          <w:sz w:val="22"/>
          <w:szCs w:val="22"/>
        </w:rPr>
        <w:t>s</w:t>
      </w:r>
      <w:r w:rsidRPr="00741A1F">
        <w:rPr>
          <w:b/>
          <w:bCs/>
          <w:sz w:val="22"/>
          <w:szCs w:val="22"/>
        </w:rPr>
        <w:t xml:space="preserve">tudy </w:t>
      </w:r>
      <w:r w:rsidR="00657312">
        <w:rPr>
          <w:b/>
          <w:bCs/>
          <w:sz w:val="22"/>
          <w:szCs w:val="22"/>
        </w:rPr>
        <w:t>a</w:t>
      </w:r>
      <w:r w:rsidRPr="00741A1F">
        <w:rPr>
          <w:b/>
          <w:bCs/>
          <w:sz w:val="22"/>
          <w:szCs w:val="22"/>
        </w:rPr>
        <w:t xml:space="preserve">cross 80 </w:t>
      </w:r>
      <w:r w:rsidR="00657312">
        <w:rPr>
          <w:b/>
          <w:bCs/>
          <w:sz w:val="22"/>
          <w:szCs w:val="22"/>
        </w:rPr>
        <w:t>c</w:t>
      </w:r>
      <w:r w:rsidRPr="00741A1F">
        <w:rPr>
          <w:b/>
          <w:bCs/>
          <w:sz w:val="22"/>
          <w:szCs w:val="22"/>
        </w:rPr>
        <w:t>ountries</w:t>
      </w:r>
      <w:bookmarkStart w:id="1" w:name="_e7tzd9qwi83u" w:colFirst="0" w:colLast="0"/>
      <w:bookmarkEnd w:id="1"/>
    </w:p>
    <w:p w14:paraId="21909D8B" w14:textId="77777777" w:rsidR="00224017" w:rsidRPr="00F137B8" w:rsidRDefault="00224017">
      <w:pPr>
        <w:ind w:firstLine="0"/>
        <w:rPr>
          <w:sz w:val="22"/>
          <w:szCs w:val="22"/>
        </w:rPr>
      </w:pPr>
    </w:p>
    <w:p w14:paraId="3140A976" w14:textId="77777777" w:rsidR="00D63A29" w:rsidRPr="00F137B8" w:rsidRDefault="00000000">
      <w:pPr>
        <w:pStyle w:val="Heading1"/>
        <w:rPr>
          <w:sz w:val="22"/>
          <w:szCs w:val="22"/>
        </w:rPr>
      </w:pPr>
      <w:bookmarkStart w:id="2" w:name="_bp0bvbcs2zn3" w:colFirst="0" w:colLast="0"/>
      <w:bookmarkEnd w:id="2"/>
      <w:r w:rsidRPr="00F137B8">
        <w:rPr>
          <w:sz w:val="22"/>
          <w:szCs w:val="22"/>
        </w:rPr>
        <w:t>Abstract</w:t>
      </w:r>
    </w:p>
    <w:p w14:paraId="18B1CE8A" w14:textId="0D5A8790" w:rsidR="00D63A29" w:rsidRPr="00F137B8" w:rsidRDefault="00000000">
      <w:pPr>
        <w:ind w:firstLine="0"/>
        <w:rPr>
          <w:sz w:val="22"/>
          <w:szCs w:val="22"/>
        </w:rPr>
      </w:pPr>
      <w:r w:rsidRPr="00F137B8">
        <w:rPr>
          <w:sz w:val="22"/>
          <w:szCs w:val="22"/>
        </w:rPr>
        <w:t>Across cultures and time, the definition and role of courage have been highly debated. The common denominator across previous discussions and studies is the conceptualization of courage as an individual trait. In a pre-registered survey study across 1.5 million participants from 80 countries</w:t>
      </w:r>
      <w:ins w:id="3" w:author="James K. He" w:date="2023-08-06T19:01:00Z">
        <w:r w:rsidR="0073438F">
          <w:rPr>
            <w:sz w:val="22"/>
            <w:szCs w:val="22"/>
          </w:rPr>
          <w:t xml:space="preserve"> and territories</w:t>
        </w:r>
      </w:ins>
      <w:r w:rsidRPr="00F137B8">
        <w:rPr>
          <w:sz w:val="22"/>
          <w:szCs w:val="22"/>
        </w:rPr>
        <w:t>, we find consistent differences in courage across cultures, establishing the concept of national courage. To better understand national courage, we investigated the association of national courage with national culture, measured through Hofstede’s individualism and masculinity. Across 2,688 pre-registered analytical models, we do not find evidence for an association between national courage and national individualism and masculinity, thereby establishing national courage as a distinct component of national culture. We further run 5,376 non-pre-registered models to understand better the link between national courage and alternative cultural constructs. We utilize hypotheses derived from individual-level and qualitative research to evaluate the pre-registered conjectured relationship between national courage, and national-level innovation and terrorism.</w:t>
      </w:r>
      <w:r w:rsidRPr="00A737C8">
        <w:rPr>
          <w:rFonts w:ascii="Roboto" w:eastAsia="Roboto" w:hAnsi="Roboto"/>
          <w:sz w:val="21"/>
        </w:rPr>
        <w:t xml:space="preserve"> </w:t>
      </w:r>
      <w:r w:rsidRPr="00F137B8">
        <w:rPr>
          <w:sz w:val="22"/>
          <w:szCs w:val="22"/>
        </w:rPr>
        <w:t xml:space="preserve">We find that a more courageous national culture is associated with higher levels of innovation as well as higher levels of terrorism. </w:t>
      </w:r>
    </w:p>
    <w:p w14:paraId="784D4039" w14:textId="77777777" w:rsidR="00D63A29" w:rsidRPr="00F137B8" w:rsidRDefault="00000000">
      <w:pPr>
        <w:ind w:left="-20" w:firstLine="0"/>
        <w:rPr>
          <w:sz w:val="22"/>
          <w:szCs w:val="22"/>
        </w:rPr>
      </w:pPr>
      <w:r w:rsidRPr="00F137B8">
        <w:rPr>
          <w:i/>
          <w:sz w:val="22"/>
          <w:szCs w:val="22"/>
        </w:rPr>
        <w:t>Keywords</w:t>
      </w:r>
      <w:r w:rsidRPr="00F137B8">
        <w:rPr>
          <w:sz w:val="22"/>
          <w:szCs w:val="22"/>
        </w:rPr>
        <w:t>: Cross-cultural differences, personality, courage</w:t>
      </w:r>
    </w:p>
    <w:p w14:paraId="46A5BE79" w14:textId="77777777" w:rsidR="00D63A29" w:rsidRPr="00F137B8" w:rsidRDefault="00000000">
      <w:pPr>
        <w:ind w:left="-20" w:firstLine="0"/>
        <w:rPr>
          <w:sz w:val="22"/>
          <w:szCs w:val="22"/>
        </w:rPr>
      </w:pPr>
      <w:r w:rsidRPr="00F137B8">
        <w:rPr>
          <w:sz w:val="22"/>
          <w:szCs w:val="22"/>
        </w:rPr>
        <w:t xml:space="preserve"> </w:t>
      </w:r>
    </w:p>
    <w:p w14:paraId="5F88F3DC" w14:textId="099240A4" w:rsidR="00D63A29" w:rsidRPr="00F137B8" w:rsidRDefault="00000000">
      <w:pPr>
        <w:ind w:firstLine="0"/>
        <w:rPr>
          <w:sz w:val="22"/>
          <w:szCs w:val="22"/>
        </w:rPr>
      </w:pPr>
      <w:r w:rsidRPr="00F137B8">
        <w:rPr>
          <w:i/>
          <w:sz w:val="22"/>
          <w:szCs w:val="22"/>
        </w:rPr>
        <w:t>Data availability</w:t>
      </w:r>
      <w:r w:rsidRPr="00F137B8">
        <w:rPr>
          <w:sz w:val="22"/>
          <w:szCs w:val="22"/>
        </w:rPr>
        <w:t xml:space="preserve">: </w:t>
      </w:r>
      <w:r w:rsidR="00AF08E0">
        <w:rPr>
          <w:sz w:val="22"/>
          <w:szCs w:val="22"/>
        </w:rPr>
        <w:t>Full analysis c</w:t>
      </w:r>
      <w:r w:rsidRPr="00F137B8">
        <w:rPr>
          <w:sz w:val="22"/>
          <w:szCs w:val="22"/>
        </w:rPr>
        <w:t>ode for the current research</w:t>
      </w:r>
      <w:r w:rsidR="00AF08E0">
        <w:rPr>
          <w:sz w:val="22"/>
          <w:szCs w:val="22"/>
        </w:rPr>
        <w:t xml:space="preserve"> is </w:t>
      </w:r>
      <w:r w:rsidRPr="00F137B8">
        <w:rPr>
          <w:sz w:val="22"/>
          <w:szCs w:val="22"/>
        </w:rPr>
        <w:t>available on the OSF (</w:t>
      </w:r>
      <w:hyperlink r:id="rId8">
        <w:r w:rsidRPr="00F137B8">
          <w:rPr>
            <w:color w:val="1155CC"/>
            <w:sz w:val="22"/>
            <w:szCs w:val="22"/>
            <w:u w:val="single"/>
          </w:rPr>
          <w:t>https://osf.io/g5wjt/?view_only=5e384f80983a43d5a29a33154e5f922a</w:t>
        </w:r>
      </w:hyperlink>
      <w:r>
        <w:rPr>
          <w:sz w:val="22"/>
          <w:szCs w:val="22"/>
        </w:rPr>
        <w:t>).</w:t>
      </w:r>
      <w:r w:rsidRPr="00F137B8">
        <w:rPr>
          <w:sz w:val="22"/>
          <w:szCs w:val="22"/>
        </w:rPr>
        <w:t xml:space="preserve"> The TIME Sorting Hat Dataset is proprietary and may not be publicly shared but is available</w:t>
      </w:r>
      <w:r w:rsidR="00AF08E0">
        <w:rPr>
          <w:sz w:val="22"/>
          <w:szCs w:val="22"/>
        </w:rPr>
        <w:t xml:space="preserve"> upon request</w:t>
      </w:r>
      <w:r w:rsidRPr="00F137B8">
        <w:rPr>
          <w:sz w:val="22"/>
          <w:szCs w:val="22"/>
        </w:rPr>
        <w:t xml:space="preserve"> from the senior author. </w:t>
      </w:r>
    </w:p>
    <w:p w14:paraId="240018D6" w14:textId="77777777" w:rsidR="00D63A29" w:rsidRPr="00F137B8" w:rsidRDefault="00000000">
      <w:pPr>
        <w:ind w:left="1460" w:hanging="720"/>
        <w:rPr>
          <w:sz w:val="22"/>
          <w:szCs w:val="22"/>
        </w:rPr>
      </w:pPr>
      <w:r w:rsidRPr="00F137B8">
        <w:rPr>
          <w:sz w:val="22"/>
          <w:szCs w:val="22"/>
        </w:rPr>
        <w:t xml:space="preserve"> </w:t>
      </w:r>
    </w:p>
    <w:p w14:paraId="62F35EDE" w14:textId="7771313E" w:rsidR="00D63A29" w:rsidRPr="00F137B8" w:rsidRDefault="00000000" w:rsidP="00143339">
      <w:pPr>
        <w:ind w:firstLine="0"/>
        <w:rPr>
          <w:sz w:val="22"/>
          <w:szCs w:val="22"/>
        </w:rPr>
      </w:pPr>
      <w:r w:rsidRPr="00F137B8">
        <w:rPr>
          <w:sz w:val="22"/>
          <w:szCs w:val="22"/>
        </w:rPr>
        <w:t xml:space="preserve">Word count: </w:t>
      </w:r>
      <w:r w:rsidR="00657312" w:rsidRPr="00657312">
        <w:rPr>
          <w:sz w:val="22"/>
          <w:szCs w:val="22"/>
          <w:highlight w:val="yellow"/>
        </w:rPr>
        <w:t>TBD</w:t>
      </w:r>
      <w:r>
        <w:br w:type="page"/>
      </w:r>
    </w:p>
    <w:p w14:paraId="56DFD244" w14:textId="77777777" w:rsidR="00D63A29" w:rsidRPr="00F137B8" w:rsidRDefault="00000000">
      <w:pPr>
        <w:pStyle w:val="Heading1"/>
        <w:rPr>
          <w:sz w:val="22"/>
          <w:szCs w:val="22"/>
        </w:rPr>
      </w:pPr>
      <w:bookmarkStart w:id="4" w:name="_77bd0mk43efe" w:colFirst="0" w:colLast="0"/>
      <w:bookmarkStart w:id="5" w:name="_ccquv1a3r6ko" w:colFirst="0" w:colLast="0"/>
      <w:bookmarkEnd w:id="4"/>
      <w:bookmarkEnd w:id="5"/>
      <w:r w:rsidRPr="00F137B8">
        <w:rPr>
          <w:sz w:val="22"/>
          <w:szCs w:val="22"/>
        </w:rPr>
        <w:lastRenderedPageBreak/>
        <w:t>Introduction</w:t>
      </w:r>
    </w:p>
    <w:p w14:paraId="63925870" w14:textId="005D4B3B" w:rsidR="00D63A29" w:rsidRPr="00F137B8" w:rsidRDefault="00000000">
      <w:pPr>
        <w:rPr>
          <w:sz w:val="22"/>
          <w:szCs w:val="22"/>
        </w:rPr>
      </w:pPr>
      <w:r w:rsidRPr="00F137B8">
        <w:rPr>
          <w:sz w:val="22"/>
          <w:szCs w:val="22"/>
        </w:rPr>
        <w:t xml:space="preserve">For thousands of years, religions and scholarly canons all around the world, from Hinduism, and Islam to Judaism, Christianity, and the Athenian philosophers, have praised courage as a cardinal virtue and desirable personality attribute </w:t>
      </w:r>
      <w:r w:rsidRPr="00F137B8">
        <w:rPr>
          <w:sz w:val="22"/>
          <w:szCs w:val="22"/>
        </w:rPr>
        <w:fldChar w:fldCharType="begin"/>
      </w:r>
      <w:r w:rsidR="0073438F">
        <w:rPr>
          <w:sz w:val="22"/>
          <w:szCs w:val="22"/>
        </w:rPr>
        <w:instrText xml:space="preserve"> ADDIN ZOTERO_ITEM CSL_CITATION {"citationID":"8SkrM4x5","properties":{"formattedCitation":"(Dahlsgaard et al., 2005)","plainCitation":"(Dahlsgaard et al., 2005)","noteIndex":0},"citationItems":[{"id":285,"uris":["http://zotero.org/users/11894436/items/74P2EYD8"],"itemData":{"id":285,"type":"article-journal","abstract":"Positive psychology needs an agreed-upon way of classifying positive traits as a backbone for research, diagnosis, and intervention. As a 1st step toward classification, the authors examined philosophical and religious traditions in China (Confucianism and Taoism), South Asia (Buddhism and Hinduism), and the West (Athenian philosophy, Judaism, Christianity, and Islam) for the answers each provided to questions of moral behavior and the good life. The authors found that 6 core virtues recurred in these writings: courage, justice, humanity, temperance, wisdom, and transcendence. This convergence suggests a nonarbitrary foundation for the classification of human strengths and virtues.","container-title":"Review of General Psychology","DOI":"10.1037/1089-2680.9.3.203","ISSN":"1089-2680","issue":"3","language":"en","note":"publisher: SAGE Publications Inc","page":"203-213","source":"SAGE Journals","title":"Shared Virtue: The Convergence of Valued Human Strengths across Culture and History","title-short":"Shared Virtue","volume":"9","author":[{"family":"Dahlsgaard","given":"Katherine"},{"family":"Peterson","given":"Christopher"},{"family":"Seligman","given":"Martin E. P."}],"issued":{"date-parts":[["2005",9,1]]}}}],"schema":"https://github.com/citation-style-language/schema/raw/master/csl-citation.json"}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Dahlsgaard</w:t>
      </w:r>
      <w:proofErr w:type="spellEnd"/>
      <w:r w:rsidR="00F137B8" w:rsidRPr="00F137B8">
        <w:rPr>
          <w:sz w:val="22"/>
          <w:szCs w:val="22"/>
        </w:rPr>
        <w:t xml:space="preserve"> et al., 2005)</w:t>
      </w:r>
      <w:r w:rsidRPr="00F137B8">
        <w:rPr>
          <w:sz w:val="22"/>
          <w:szCs w:val="22"/>
        </w:rPr>
        <w:fldChar w:fldCharType="end"/>
      </w:r>
      <w:r w:rsidRPr="00F137B8">
        <w:rPr>
          <w:sz w:val="22"/>
          <w:szCs w:val="22"/>
        </w:rPr>
        <w:t xml:space="preserve">. Despite courage’s ubiquity and stature, for the longest time, psychology did little to study or elucidate courage </w:t>
      </w:r>
      <w:r w:rsidRPr="00F137B8">
        <w:rPr>
          <w:sz w:val="22"/>
          <w:szCs w:val="22"/>
        </w:rPr>
        <w:fldChar w:fldCharType="begin"/>
      </w:r>
      <w:r w:rsidR="0073438F">
        <w:rPr>
          <w:sz w:val="22"/>
          <w:szCs w:val="22"/>
        </w:rPr>
        <w:instrText xml:space="preserve"> ADDIN ZOTERO_ITEM CSL_CITATION {"citationID":"7AxfMrNi","properties":{"formattedCitation":"(Gal &amp; Rucker, 2021; Rachman, 1984, 2004; Woodard &amp; Pury, 2007)","plainCitation":"(Gal &amp; Rucker, 2021; Rachman, 1984, 2004; Woodard &amp; Pury, 2007)","noteIndex":0},"citationItems":[{"id":286,"uris":["http://zotero.org/users/11894436/items/2SI232N2"],"itemData":{"id":286,"type":"article-journal","container-title":"Journal of personality and social psychology","issue":"6","note":"publisher: American Psychological Association","page":"1607","source":"Google Scholar","title":"Act boldly: Important life decisions, courage, and the motivated pursuit of risk.","title-short":"Act boldly","volume":"120","author":[{"family":"Gal","given":"David"},{"family":"Rucker","given":"Derek D."}],"issued":{"date-parts":[["2021"]]}}},{"id":293,"uris":["http://zotero.org/users/11894436/items/IN2LZ567"],"itemData":{"id":293,"type":"article-journal","abstract":"The observation of a clinical paradox led to an enquiry into the nature of courage and its relation to fear. In the course of carrying out some of the behavioral treatment programs, patients who are adversely affected by excessive fear are required to perform courageously, and they generally do so. These performances of courageous acts by fearful people suggest that we might more properly refer to courageous acts rather than to courageous actors. On the other hand, a series of investigations carried out on military bombdisposal operators uncovered two pieces of information that independently point to the existence of a small group of people who may be especially well suited to carrying out dangerous/difficult tasks. These investigations and related enquiries form the basis on which distinctions are drawn between fear, fearlessness, and courage.","container-title":"Behavior Therapy","DOI":"10.1016/S0005-7894(84)80045-3","ISSN":"0005-7894","issue":"1","journalAbbreviation":"Behavior Therapy","language":"en","page":"109-120","source":"ScienceDirect","title":"Fear and courage","volume":"15","author":[{"family":"Rachman","given":"S."}],"issued":{"date-parts":[["1984",1,1]]}}},{"id":288,"uris":["http://zotero.org/users/11894436/items/TQPDLAUX"],"itemData":{"id":288,"type":"article-journal","container-title":"Behaviour research and therapy","issue":"11","note":"publisher: Elsevier","page":"1227–1255","source":"Google Scholar","title":"Fear of contamination","volume":"42","author":[{"family":"Rachman","given":"Stanley"}],"issued":{"date-parts":[["2004"]]}}},{"id":294,"uris":["http://zotero.org/users/11894436/items/6D2UZJSI"],"itemData":{"id":294,"type":"article-journal","abstract":"The original courage scale developed by Woodard (2004) measured courage as the product of the willingness to take action and the fear experienced while taking the action. Recent findings suggest that fear may not be a necessary part of courageous action. Items from the original courage scale were reanalyzed using only the \"willingness to act\" scores. A four-factor structure--work/employment, patriotic/religion-based belief system, specific social-moral, and independent courage or family based--was found. This factor solution was replicated in a slightly revised version of the scale administered to a new participant sample. Interpretation of these factors suggested that courage may be classified by more complex, context-based situations. A revised version of the scale, the Woodard Pury Courage Scale-23, is included for further research and investigation. (PsycInfo Database Record (c) 2023 APA, all rights reserved)","container-title":"Consulting Psychology Journal: Practice and Research","DOI":"10.1037/1065-9293.59.2.135","ISSN":"1939-0149","issue":"2","note":"publisher-place: US\npublisher: Educational Publishing Foundation","page":"135-147","source":"APA PsycNet","title":"The construct of courage: Categorization and measurement","title-short":"The construct of courage","volume":"59","author":[{"family":"Woodard","given":"Cooper R."},{"family":"Pury","given":"Cynthia L. S."}],"issued":{"date-parts":[["2007"]]}}}],"schema":"https://github.com/citation-style-language/schema/raw/master/csl-citation.json"} </w:instrText>
      </w:r>
      <w:r w:rsidRPr="00F137B8">
        <w:rPr>
          <w:sz w:val="22"/>
          <w:szCs w:val="22"/>
        </w:rPr>
        <w:fldChar w:fldCharType="separate"/>
      </w:r>
      <w:r w:rsidR="00F137B8" w:rsidRPr="00F137B8">
        <w:rPr>
          <w:sz w:val="22"/>
          <w:szCs w:val="22"/>
        </w:rPr>
        <w:t xml:space="preserve">(Gal &amp; Rucker, 2021; </w:t>
      </w:r>
      <w:proofErr w:type="spellStart"/>
      <w:r w:rsidR="00F137B8" w:rsidRPr="00F137B8">
        <w:rPr>
          <w:sz w:val="22"/>
          <w:szCs w:val="22"/>
        </w:rPr>
        <w:t>Rachman</w:t>
      </w:r>
      <w:proofErr w:type="spellEnd"/>
      <w:r w:rsidR="00F137B8" w:rsidRPr="00F137B8">
        <w:rPr>
          <w:sz w:val="22"/>
          <w:szCs w:val="22"/>
        </w:rPr>
        <w:t xml:space="preserve">, 1984, 2004; Woodard &amp; </w:t>
      </w:r>
      <w:proofErr w:type="spellStart"/>
      <w:r w:rsidR="00F137B8" w:rsidRPr="00F137B8">
        <w:rPr>
          <w:sz w:val="22"/>
          <w:szCs w:val="22"/>
        </w:rPr>
        <w:t>Pury</w:t>
      </w:r>
      <w:proofErr w:type="spellEnd"/>
      <w:r w:rsidR="00F137B8" w:rsidRPr="00F137B8">
        <w:rPr>
          <w:sz w:val="22"/>
          <w:szCs w:val="22"/>
        </w:rPr>
        <w:t>, 2007)</w:t>
      </w:r>
      <w:r w:rsidRPr="00F137B8">
        <w:rPr>
          <w:sz w:val="22"/>
          <w:szCs w:val="22"/>
        </w:rPr>
        <w:fldChar w:fldCharType="end"/>
      </w:r>
      <w:r w:rsidRPr="00F137B8">
        <w:rPr>
          <w:sz w:val="22"/>
          <w:szCs w:val="22"/>
        </w:rPr>
        <w:t xml:space="preserve">. Part of the reason for this oversight is the definitional challenge of courage, which can be dated back all the way to the Socratic dialogue ‘Laches’ </w:t>
      </w:r>
      <w:r w:rsidRPr="00F137B8">
        <w:rPr>
          <w:sz w:val="22"/>
          <w:szCs w:val="22"/>
        </w:rPr>
        <w:fldChar w:fldCharType="begin"/>
      </w:r>
      <w:r w:rsidR="0073438F">
        <w:rPr>
          <w:sz w:val="22"/>
          <w:szCs w:val="22"/>
        </w:rPr>
        <w:instrText xml:space="preserve"> ADDIN ZOTERO_ITEM CSL_CITATION {"citationID":"6Zlo5MEQ","properties":{"formattedCitation":"(Lopez et al., 2010; Rate et al., 2007)","plainCitation":"(Lopez et al., 2010; Rate et al., 2007)","noteIndex":0},"citationItems":[{"id":296,"uris":["http://zotero.org/users/11894436/items/ZZWKSKHB"],"itemData":{"id":296,"type":"chapter","abstract":"Four studies examine folk conceptualizations of courage and its different forms. In Study 1, people across cultures describe many forms of courage, with a common component of “taking risks in the face of uncertainty.” Study 2 uses ground-theory methodology finding themes of development, risk, training, courageous people versus courageous actions, and forms of courage. Findings of Study 3, using a repertory grid, support the existence of various forms of courage in samples of young and middle-aged/older adults. Study 4, provides additional, factor analytic support for multiple forms of courage. Collectively, the results of these mixed-methods examinations of implicit theories of courage reveal common factors of the virtue, providing a springboard for more research and explicit theory development. (PsycInfo Database Record (c) 2023 APA, all rights reserved)","container-title":"The psychology of courage: Modern research on an ancient virtue","event-place":"Washington, DC, US","ISBN":"978-1-4338-0807-4","note":"DOI: 10.1037/12168-002","page":"23-45","publisher":"American Psychological Association","publisher-place":"Washington, DC, US","source":"APA PsycNet","title":"Folk conceptualizations of courage","author":[{"family":"Lopez","given":"Shane J."},{"family":"Rasmussen","given":"Heather N."},{"family":"Skorupski","given":"William P."},{"family":"Koetting","given":"Kristin"},{"family":"Petersen","given":"Stephanie E."},{"family":"Yang","given":"Ya-Ting"}],"issued":{"date-parts":[["2010"]]}}},{"id":299,"uris":["http://zotero.org/users/11894436/items/UV76TM3B"],"itemData":{"id":299,"type":"article-journal","abstract":"What is courage? This question garners significant interest and attention but little empirical research. An operational definition of courage is essential to good research, yet no consensus definition has fully emerged. This article systematically investigates people's conceptions of courage and courageous behavior through a series of studies employing well-grounded implicit methodologies. The organizational structure and components of courage are investigated using a response-generating task (Study 1) and alternate methods (Studies 2 and 3), followed by an experimental approach to determine if people actually use their implicit theories in their evaluations of others (Study 4). Collectively, these studies reveal an organizational structure of people's implicit theories of courage. Further, they indicate that people apply their implicit theories accurately in evaluating others. Then, Laches, suppose that we first set about determining the nature of courage … Tell me, if you can, what is courage Socrates (Plato, trans. 1987)","container-title":"The Journal of Positive Psychology","DOI":"10.1080/17439760701228755","ISSN":"1743-9760","issue":"2","note":"publisher: Routledge\n_eprint: https://doi.org/10.1080/17439760701228755","page":"80-98","source":"Taylor and Francis+NEJM","title":"Implicit theories of courage","volume":"2","author":[{"family":"Rate","given":"Christopher R."},{"family":"Clarke","given":"Jennifer A."},{"family":"Lindsay","given":"Douglas R."},{"family":"Sternberg","given":"Robert J."}],"issued":{"date-parts":[["2007",4,1]]}}}],"schema":"https://github.com/citation-style-language/schema/raw/master/csl-citation.json"} </w:instrText>
      </w:r>
      <w:r w:rsidRPr="00F137B8">
        <w:rPr>
          <w:sz w:val="22"/>
          <w:szCs w:val="22"/>
        </w:rPr>
        <w:fldChar w:fldCharType="separate"/>
      </w:r>
      <w:r w:rsidR="00F137B8" w:rsidRPr="00F137B8">
        <w:rPr>
          <w:sz w:val="22"/>
          <w:szCs w:val="22"/>
        </w:rPr>
        <w:t>(Lopez et al., 2010; Rate et al., 2007)</w:t>
      </w:r>
      <w:r w:rsidRPr="00F137B8">
        <w:rPr>
          <w:sz w:val="22"/>
          <w:szCs w:val="22"/>
        </w:rPr>
        <w:fldChar w:fldCharType="end"/>
      </w:r>
      <w:r w:rsidRPr="00F137B8">
        <w:rPr>
          <w:sz w:val="22"/>
          <w:szCs w:val="22"/>
        </w:rPr>
        <w:t xml:space="preserve">. While some scholars have proposed a goal-oriented definition of courage as a moral prosocial motivation </w:t>
      </w:r>
      <w:r w:rsidRPr="00F137B8">
        <w:rPr>
          <w:sz w:val="22"/>
          <w:szCs w:val="22"/>
        </w:rPr>
        <w:fldChar w:fldCharType="begin"/>
      </w:r>
      <w:r w:rsidR="0073438F">
        <w:rPr>
          <w:sz w:val="22"/>
          <w:szCs w:val="22"/>
        </w:rPr>
        <w:instrText xml:space="preserve"> ADDIN ZOTERO_ITEM CSL_CITATION {"citationID":"0ABdlHBw","properties":{"formattedCitation":"(Rate, 2010)","plainCitation":"(Rate, 2010)","noteIndex":0},"citationItems":[{"id":84,"uris":["http://zotero.org/users/11894436/items/DA7L2TSH"],"itemData":{"id":84,"type":"chapter","container-title":"The psychology of courage: Modern research on an ancient virtue","page":"47–66","publisher":"American Psychological Association","title":"Defining the features of courage: A search for meaning","author":[{"family":"Rate","given":"Christopher R"}],"editor":[{"family":"Pury","given":"C L S"},{"family":"Lopez","given":"S J"}],"issued":{"date-parts":[["2010"]]}}}],"schema":"https://github.com/citation-style-language/schema/raw/master/csl-citation.json"} </w:instrText>
      </w:r>
      <w:r w:rsidRPr="00F137B8">
        <w:rPr>
          <w:sz w:val="22"/>
          <w:szCs w:val="22"/>
        </w:rPr>
        <w:fldChar w:fldCharType="separate"/>
      </w:r>
      <w:r w:rsidR="00F137B8" w:rsidRPr="00F137B8">
        <w:rPr>
          <w:sz w:val="22"/>
          <w:szCs w:val="22"/>
        </w:rPr>
        <w:t>(Rate, 2010)</w:t>
      </w:r>
      <w:r w:rsidRPr="00F137B8">
        <w:rPr>
          <w:sz w:val="22"/>
          <w:szCs w:val="22"/>
        </w:rPr>
        <w:fldChar w:fldCharType="end"/>
      </w:r>
      <w:r w:rsidRPr="00F137B8">
        <w:rPr>
          <w:sz w:val="22"/>
          <w:szCs w:val="22"/>
        </w:rPr>
        <w:t xml:space="preserve">, in recent years, more and more researchers have adopted a process-oriented definition of courage as persistence despite fear </w:t>
      </w:r>
      <w:r w:rsidRPr="00F137B8">
        <w:rPr>
          <w:sz w:val="22"/>
          <w:szCs w:val="22"/>
        </w:rPr>
        <w:fldChar w:fldCharType="begin"/>
      </w:r>
      <w:r w:rsidR="0073438F">
        <w:rPr>
          <w:sz w:val="22"/>
          <w:szCs w:val="22"/>
        </w:rPr>
        <w:instrText xml:space="preserve"> ADDIN ZOTERO_ITEM CSL_CITATION {"citationID":"a4wiHyBr","properties":{"formattedCitation":"(Evans &amp; White, 1981; Howard &amp; Alipour, 2014; Norton &amp; Weiss, 2009; Rachman, 2004)","plainCitation":"(Evans &amp; White, 1981; Howard &amp; Alipour, 2014; Norton &amp; Weiss, 2009; Rachman, 2004)","noteIndex":0},"citationItems":[{"id":302,"uris":["http://zotero.org/users/11894436/items/8RHRGKWP"],"itemData":{"id":302,"type":"article-journal","abstract":"Receiving attribution of courage or bravery is important to most of us. Three possible modes of attribution are outlined, two of which are taken to be naive (i.e., attributing bravery if one is afraid oneself or identifying bravery with fearlessness), only one is taken as sophisticated i.e., bravery as a result of approach by a fearful person. Inferences about the use of these modes are made on the basis of correlational patterns in the data of adolescent subjects who watched snake-handling by a filmed actor/actress. Subjects rated themselves for hypothetical fear (if they had had to handle the snake): in addition they rated the handler on fear or bravery. Results suggested an increasing use of the sophisticated mode of attribution with increasing age. Clear use of the sophisticated mode however was not demonstrated in the case of attributing to female actresses. Possible interpretations of this sex of attributee effect are taken up in the Discussion.","container-title":"Behaviour Research and Therapy","DOI":"10.1016/0005-7967(81)90131-5","ISSN":"0005-7967","issue":"5","journalAbbreviation":"Behaviour Research and Therapy","language":"en","page":"419-424","source":"ScienceDirect","title":"Towards an empirical definition of courage","volume":"19","author":[{"family":"Evans","given":"Philip D."},{"family":"White","given":"David G."}],"issued":{"date-parts":[["1981",1,1]]}}},{"id":161,"uris":["http://zotero.org/users/11894436/items/NKKA45IT"],"itemData":{"id":161,"type":"article-journal","container-title":"The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J"}],"issued":{"date-parts":[["2009"]]}}},{"id":288,"uris":["http://zotero.org/users/11894436/items/TQPDLAUX"],"itemData":{"id":288,"type":"article-journal","container-title":"Behaviour research and therapy","issue":"11","note":"publisher: Elsevier","page":"1227–1255","source":"Google Scholar","title":"Fear of contamination","volume":"42","author":[{"family":"Rachman","given":"Stanley"}],"issued":{"date-parts":[["2004"]]}}}],"schema":"https://github.com/citation-style-language/schema/raw/master/csl-citation.json"} </w:instrText>
      </w:r>
      <w:r w:rsidRPr="00F137B8">
        <w:rPr>
          <w:sz w:val="22"/>
          <w:szCs w:val="22"/>
        </w:rPr>
        <w:fldChar w:fldCharType="separate"/>
      </w:r>
      <w:r w:rsidR="00F137B8" w:rsidRPr="00F137B8">
        <w:rPr>
          <w:sz w:val="22"/>
          <w:szCs w:val="22"/>
        </w:rPr>
        <w:t xml:space="preserve">(Evans &amp; White, 1981; Howard &amp; </w:t>
      </w:r>
      <w:proofErr w:type="spellStart"/>
      <w:r w:rsidR="00F137B8" w:rsidRPr="00F137B8">
        <w:rPr>
          <w:sz w:val="22"/>
          <w:szCs w:val="22"/>
        </w:rPr>
        <w:t>Alipour</w:t>
      </w:r>
      <w:proofErr w:type="spellEnd"/>
      <w:r w:rsidR="00F137B8" w:rsidRPr="00F137B8">
        <w:rPr>
          <w:sz w:val="22"/>
          <w:szCs w:val="22"/>
        </w:rPr>
        <w:t xml:space="preserve">, 2014; Norton &amp; Weiss, 2009; </w:t>
      </w:r>
      <w:proofErr w:type="spellStart"/>
      <w:r w:rsidR="00F137B8" w:rsidRPr="00F137B8">
        <w:rPr>
          <w:sz w:val="22"/>
          <w:szCs w:val="22"/>
        </w:rPr>
        <w:t>Rachman</w:t>
      </w:r>
      <w:proofErr w:type="spellEnd"/>
      <w:r w:rsidR="00F137B8" w:rsidRPr="00F137B8">
        <w:rPr>
          <w:sz w:val="22"/>
          <w:szCs w:val="22"/>
        </w:rPr>
        <w:t>, 2004)</w:t>
      </w:r>
      <w:r w:rsidRPr="00F137B8">
        <w:rPr>
          <w:sz w:val="22"/>
          <w:szCs w:val="22"/>
        </w:rPr>
        <w:fldChar w:fldCharType="end"/>
      </w:r>
      <w:r w:rsidRPr="00F137B8">
        <w:rPr>
          <w:sz w:val="22"/>
          <w:szCs w:val="22"/>
        </w:rPr>
        <w:t xml:space="preserve">. With this formal definition, a recent stream of research has situated courage within a broader empirical context and examined its role in relation to other psychological constructs and relevant behavioral outcomes. For example, this stream of research has linked courage to personality traits </w:t>
      </w:r>
      <w:r w:rsidRPr="00F137B8">
        <w:rPr>
          <w:sz w:val="22"/>
          <w:szCs w:val="22"/>
        </w:rPr>
        <w:fldChar w:fldCharType="begin"/>
      </w:r>
      <w:r w:rsidR="0073438F">
        <w:rPr>
          <w:sz w:val="22"/>
          <w:szCs w:val="22"/>
        </w:rPr>
        <w:instrText xml:space="preserve"> ADDIN ZOTERO_ITEM CSL_CITATION {"citationID":"R2zsp1Vh","properties":{"formattedCitation":"(Muris et al., 2010)","plainCitation":"(Muris et al., 2010)","noteIndex":0},"citationItems":[{"id":78,"uris":["http://zotero.org/users/11894436/items/7TQENCNF"],"itemData":{"id":78,"type":"article-journal","container-title":"Child Psychiatry &amp; Human Development","issue":"2","note":"publisher: Springer","page":"204–213","title":"“You might belong in Gryffindor”: Children's courage and its relationships to anxiety symptoms, Big Five personality traits, and sex roles","volume":"41","author":[{"family":"Muris","given":"Peter"},{"family":"Mayer","given":"Birgit"},{"family":"Schubert","given":"Tinke"}],"issued":{"date-parts":[["2010"]]}}}],"schema":"https://github.com/citation-style-language/schema/raw/master/csl-citation.json"}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Muris</w:t>
      </w:r>
      <w:proofErr w:type="spellEnd"/>
      <w:r w:rsidR="00F137B8" w:rsidRPr="00F137B8">
        <w:rPr>
          <w:sz w:val="22"/>
          <w:szCs w:val="22"/>
        </w:rPr>
        <w:t xml:space="preserve"> et al., 2010)</w:t>
      </w:r>
      <w:r w:rsidRPr="00F137B8">
        <w:rPr>
          <w:sz w:val="22"/>
          <w:szCs w:val="22"/>
        </w:rPr>
        <w:fldChar w:fldCharType="end"/>
      </w:r>
      <w:r w:rsidRPr="00F137B8">
        <w:rPr>
          <w:sz w:val="22"/>
          <w:szCs w:val="22"/>
        </w:rPr>
        <w:t xml:space="preserve">, mental health coping strategies </w:t>
      </w:r>
      <w:r w:rsidRPr="00F137B8">
        <w:rPr>
          <w:sz w:val="22"/>
          <w:szCs w:val="22"/>
        </w:rPr>
        <w:fldChar w:fldCharType="begin"/>
      </w:r>
      <w:r w:rsidR="0073438F">
        <w:rPr>
          <w:sz w:val="22"/>
          <w:szCs w:val="22"/>
        </w:rPr>
        <w:instrText xml:space="preserve"> ADDIN ZOTERO_ITEM CSL_CITATION {"citationID":"FkgVl0JH","properties":{"formattedCitation":"(Magnano et al., 2017)","plainCitation":"(Magnano et al., 2017)","noteIndex":0},"citationItems":[{"id":77,"uris":["http://zotero.org/users/11894436/items/9NNIELLL"],"itemData":{"id":77,"type":"article-journal","container-title":"Personality and Individual Differences","note":"publisher: Elsevier","page":"13–18","title":"Courage as a potential mediator between personality and coping","volume":"111","author":[{"family":"Magnano","given":"Paola"},{"family":"Paolillo","given":"Anna"},{"family":"Platania","given":"Silvia"},{"family":"Santisi","given":"Giuseppe"}],"issued":{"date-parts":[["2017"]]}}}],"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Magnano</w:t>
      </w:r>
      <w:proofErr w:type="spellEnd"/>
      <w:r w:rsidR="00F137B8" w:rsidRPr="00F137B8">
        <w:rPr>
          <w:sz w:val="22"/>
          <w:szCs w:val="22"/>
        </w:rPr>
        <w:t xml:space="preserve"> et al., 2017)</w:t>
      </w:r>
      <w:r w:rsidRPr="00F137B8">
        <w:rPr>
          <w:sz w:val="22"/>
          <w:szCs w:val="22"/>
        </w:rPr>
        <w:fldChar w:fldCharType="end"/>
      </w:r>
      <w:r w:rsidRPr="00F137B8">
        <w:rPr>
          <w:sz w:val="22"/>
          <w:szCs w:val="22"/>
        </w:rPr>
        <w:t xml:space="preserve">, terrorist motivations </w:t>
      </w:r>
      <w:r w:rsidRPr="00F137B8">
        <w:rPr>
          <w:sz w:val="22"/>
          <w:szCs w:val="22"/>
        </w:rPr>
        <w:fldChar w:fldCharType="begin"/>
      </w:r>
      <w:r w:rsidR="0073438F">
        <w:rPr>
          <w:sz w:val="22"/>
          <w:szCs w:val="22"/>
        </w:rPr>
        <w:instrText xml:space="preserve"> ADDIN ZOTERO_ITEM CSL_CITATION {"citationID":"vgeJJQBE","properties":{"formattedCitation":"(Silke, 2004)","plainCitation":"(Silke, 2004)","noteIndex":0},"citationItems":[{"id":82,"uris":["http://zotero.org/users/11894436/items/8K87TYAE"],"itemData":{"id":82,"type":"article-journal","container-title":"Research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F137B8" w:rsidRPr="00F137B8">
        <w:rPr>
          <w:sz w:val="22"/>
          <w:szCs w:val="22"/>
        </w:rPr>
        <w:t>(Silke, 2004)</w:t>
      </w:r>
      <w:r w:rsidRPr="00F137B8">
        <w:rPr>
          <w:sz w:val="22"/>
          <w:szCs w:val="22"/>
        </w:rPr>
        <w:fldChar w:fldCharType="end"/>
      </w:r>
      <w:r w:rsidRPr="00F137B8">
        <w:rPr>
          <w:sz w:val="22"/>
          <w:szCs w:val="22"/>
        </w:rPr>
        <w:t xml:space="preserve">, as well as workplace innovation </w:t>
      </w:r>
      <w:r w:rsidRPr="00F137B8">
        <w:rPr>
          <w:sz w:val="22"/>
          <w:szCs w:val="22"/>
        </w:rPr>
        <w:fldChar w:fldCharType="begin"/>
      </w:r>
      <w:r w:rsidR="0073438F">
        <w:rPr>
          <w:sz w:val="22"/>
          <w:szCs w:val="22"/>
        </w:rPr>
        <w:instrText xml:space="preserve"> ADDIN ZOTERO_ITEM CSL_CITATION {"citationID":"Uoy2dbus","properties":{"formattedCitation":"(Bibi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 xml:space="preserve">(Bibi &amp; </w:t>
      </w:r>
      <w:proofErr w:type="spellStart"/>
      <w:r w:rsidR="00F137B8" w:rsidRPr="00F137B8">
        <w:rPr>
          <w:sz w:val="22"/>
          <w:szCs w:val="22"/>
        </w:rPr>
        <w:t>Afsar</w:t>
      </w:r>
      <w:proofErr w:type="spellEnd"/>
      <w:r w:rsidR="00F137B8" w:rsidRPr="00F137B8">
        <w:rPr>
          <w:sz w:val="22"/>
          <w:szCs w:val="22"/>
        </w:rPr>
        <w:t>, 2020)</w:t>
      </w:r>
      <w:r w:rsidRPr="00F137B8">
        <w:rPr>
          <w:sz w:val="22"/>
          <w:szCs w:val="22"/>
        </w:rPr>
        <w:fldChar w:fldCharType="end"/>
      </w:r>
      <w:r w:rsidR="00082BA2">
        <w:rPr>
          <w:sz w:val="22"/>
          <w:szCs w:val="22"/>
        </w:rPr>
        <w:t>.</w:t>
      </w:r>
    </w:p>
    <w:p w14:paraId="6587095E" w14:textId="651B6CA2" w:rsidR="00AF08E0" w:rsidRDefault="00AF08E0" w:rsidP="00AF08E0">
      <w:pPr>
        <w:rPr>
          <w:sz w:val="22"/>
          <w:szCs w:val="22"/>
        </w:rPr>
      </w:pPr>
      <w:r w:rsidRPr="00224017">
        <w:rPr>
          <w:sz w:val="22"/>
          <w:szCs w:val="22"/>
        </w:rPr>
        <w:t>Despite the</w:t>
      </w:r>
      <w:r>
        <w:rPr>
          <w:sz w:val="22"/>
          <w:szCs w:val="22"/>
        </w:rPr>
        <w:t xml:space="preserve"> </w:t>
      </w:r>
      <w:r w:rsidR="00224017">
        <w:rPr>
          <w:sz w:val="22"/>
          <w:szCs w:val="22"/>
        </w:rPr>
        <w:t>aforementioned</w:t>
      </w:r>
      <w:r w:rsidRPr="00224017">
        <w:rPr>
          <w:sz w:val="22"/>
          <w:szCs w:val="22"/>
        </w:rPr>
        <w:t xml:space="preserve"> </w:t>
      </w:r>
      <w:r>
        <w:rPr>
          <w:sz w:val="22"/>
          <w:szCs w:val="22"/>
        </w:rPr>
        <w:t>ubiquity of and appreciation for</w:t>
      </w:r>
      <w:r w:rsidRPr="00741A1F">
        <w:rPr>
          <w:sz w:val="22"/>
          <w:szCs w:val="22"/>
        </w:rPr>
        <w:t xml:space="preserve"> courage </w:t>
      </w:r>
      <w:r>
        <w:rPr>
          <w:sz w:val="22"/>
          <w:szCs w:val="22"/>
        </w:rPr>
        <w:t>across cultural contexts around the globe</w:t>
      </w:r>
      <w:r w:rsidRPr="00741A1F">
        <w:rPr>
          <w:sz w:val="22"/>
          <w:szCs w:val="22"/>
        </w:rPr>
        <w:t xml:space="preserve">, </w:t>
      </w:r>
      <w:r>
        <w:rPr>
          <w:sz w:val="22"/>
          <w:szCs w:val="22"/>
        </w:rPr>
        <w:t xml:space="preserve">little attention has been paid to courage as a cultural notion. That is, previous work has </w:t>
      </w:r>
      <w:r w:rsidR="00082BA2">
        <w:rPr>
          <w:sz w:val="22"/>
          <w:szCs w:val="22"/>
        </w:rPr>
        <w:t>almost exclusively</w:t>
      </w:r>
      <w:r>
        <w:rPr>
          <w:sz w:val="22"/>
          <w:szCs w:val="22"/>
        </w:rPr>
        <w:t xml:space="preserve"> </w:t>
      </w:r>
      <w:r w:rsidR="00657312">
        <w:rPr>
          <w:sz w:val="22"/>
          <w:szCs w:val="22"/>
        </w:rPr>
        <w:t>conceptualized</w:t>
      </w:r>
      <w:r>
        <w:rPr>
          <w:sz w:val="22"/>
          <w:szCs w:val="22"/>
        </w:rPr>
        <w:t xml:space="preserve"> courage as an individual trait that distinguishes people within cultures, with little work considering courage as a cultural trait that distinguishes cultures from one another (for </w:t>
      </w:r>
      <w:r w:rsidR="00082BA2">
        <w:rPr>
          <w:sz w:val="22"/>
          <w:szCs w:val="22"/>
        </w:rPr>
        <w:t xml:space="preserve">a rare exception, see </w:t>
      </w:r>
      <w:r w:rsidR="00224017">
        <w:rPr>
          <w:sz w:val="22"/>
          <w:szCs w:val="22"/>
        </w:rPr>
        <w:fldChar w:fldCharType="begin"/>
      </w:r>
      <w:r w:rsidR="0073438F">
        <w:rPr>
          <w:sz w:val="22"/>
          <w:szCs w:val="22"/>
        </w:rPr>
        <w:instrText xml:space="preserve"> ADDIN ZOTERO_ITEM CSL_CITATION {"citationID":"gzwzYgms","properties":{"formattedCitation":"(Ebert et al., 2019)","plainCitation":"(Ebert et al., 2019)","dontUpdate":true,"noteIndex":0},"citationItems":[{"id":43,"uris":["http://zotero.org/users/11894436/items/7WRZUR2Y"],"itemData":{"id":43,"type":"article-journal","abstract":"Objective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00224017">
        <w:rPr>
          <w:sz w:val="22"/>
          <w:szCs w:val="22"/>
        </w:rPr>
        <w:fldChar w:fldCharType="separate"/>
      </w:r>
      <w:r w:rsidR="00224017">
        <w:rPr>
          <w:noProof/>
          <w:sz w:val="22"/>
          <w:szCs w:val="22"/>
        </w:rPr>
        <w:t>Ebert et al., 2019</w:t>
      </w:r>
      <w:r w:rsidR="00224017">
        <w:rPr>
          <w:sz w:val="22"/>
          <w:szCs w:val="22"/>
        </w:rPr>
        <w:fldChar w:fldCharType="end"/>
      </w:r>
      <w:r w:rsidR="00082BA2">
        <w:rPr>
          <w:sz w:val="22"/>
          <w:szCs w:val="22"/>
        </w:rPr>
        <w:t xml:space="preserve"> who</w:t>
      </w:r>
      <w:r w:rsidR="009C48C8">
        <w:rPr>
          <w:sz w:val="22"/>
          <w:szCs w:val="22"/>
        </w:rPr>
        <w:t>,</w:t>
      </w:r>
      <w:r w:rsidR="00082BA2">
        <w:rPr>
          <w:sz w:val="22"/>
          <w:szCs w:val="22"/>
        </w:rPr>
        <w:t xml:space="preserve"> studied courage as a regional trait within countries). Challenging this</w:t>
      </w:r>
      <w:r w:rsidR="00082BA2" w:rsidRPr="00082BA2">
        <w:rPr>
          <w:sz w:val="22"/>
          <w:szCs w:val="22"/>
        </w:rPr>
        <w:t>, the current work pursues four three integrated research goals.</w:t>
      </w:r>
    </w:p>
    <w:p w14:paraId="3D260F53" w14:textId="62802347" w:rsidR="00D63A29" w:rsidRPr="00F137B8" w:rsidRDefault="00082BA2">
      <w:pPr>
        <w:numPr>
          <w:ilvl w:val="0"/>
          <w:numId w:val="1"/>
        </w:numPr>
        <w:rPr>
          <w:sz w:val="22"/>
          <w:szCs w:val="22"/>
        </w:rPr>
      </w:pPr>
      <w:r>
        <w:rPr>
          <w:sz w:val="22"/>
          <w:szCs w:val="22"/>
        </w:rPr>
        <w:t xml:space="preserve">Conceptual Development: </w:t>
      </w:r>
      <w:r w:rsidRPr="00F137B8">
        <w:rPr>
          <w:sz w:val="22"/>
          <w:szCs w:val="22"/>
        </w:rPr>
        <w:t>Establish national courage as an aggregate trait construct and show its cross-cultural distribution</w:t>
      </w:r>
      <w:del w:id="6" w:author="James K. He" w:date="2023-08-06T18:30:00Z">
        <w:r w:rsidRPr="00F137B8" w:rsidDel="0073438F">
          <w:rPr>
            <w:sz w:val="22"/>
            <w:szCs w:val="22"/>
          </w:rPr>
          <w:delText>;</w:delText>
        </w:r>
      </w:del>
      <w:ins w:id="7" w:author="James K. He" w:date="2023-08-06T18:30:00Z">
        <w:r w:rsidR="0073438F">
          <w:rPr>
            <w:sz w:val="22"/>
            <w:szCs w:val="22"/>
          </w:rPr>
          <w:t>.</w:t>
        </w:r>
      </w:ins>
    </w:p>
    <w:p w14:paraId="7826C4DB" w14:textId="4E900FF1" w:rsidR="00D63A29" w:rsidRPr="00082BA2" w:rsidRDefault="00A136F0" w:rsidP="00082BA2">
      <w:pPr>
        <w:numPr>
          <w:ilvl w:val="0"/>
          <w:numId w:val="1"/>
        </w:numPr>
        <w:rPr>
          <w:sz w:val="22"/>
          <w:szCs w:val="22"/>
        </w:rPr>
      </w:pPr>
      <w:r>
        <w:rPr>
          <w:sz w:val="22"/>
          <w:szCs w:val="22"/>
        </w:rPr>
        <w:t>Construct</w:t>
      </w:r>
      <w:r w:rsidR="00082BA2">
        <w:rPr>
          <w:sz w:val="22"/>
          <w:szCs w:val="22"/>
        </w:rPr>
        <w:t xml:space="preserve"> Validity: Examine </w:t>
      </w:r>
      <w:r w:rsidR="00082BA2" w:rsidRPr="00F137B8">
        <w:rPr>
          <w:sz w:val="22"/>
          <w:szCs w:val="22"/>
        </w:rPr>
        <w:t>how national courage is</w:t>
      </w:r>
      <w:r>
        <w:rPr>
          <w:sz w:val="22"/>
          <w:szCs w:val="22"/>
        </w:rPr>
        <w:t xml:space="preserve"> similar to an</w:t>
      </w:r>
      <w:r w:rsidR="00082BA2" w:rsidRPr="00F137B8">
        <w:rPr>
          <w:sz w:val="22"/>
          <w:szCs w:val="22"/>
        </w:rPr>
        <w:t xml:space="preserve"> distinct from established constructs in cross-cultural research, including Hofstede’s Individualism (H</w:t>
      </w:r>
      <w:r w:rsidR="00082BA2">
        <w:rPr>
          <w:sz w:val="22"/>
          <w:szCs w:val="22"/>
        </w:rPr>
        <w:t xml:space="preserve">ypothesis </w:t>
      </w:r>
      <w:r w:rsidR="00082BA2" w:rsidRPr="00F137B8">
        <w:rPr>
          <w:sz w:val="22"/>
          <w:szCs w:val="22"/>
        </w:rPr>
        <w:t>1</w:t>
      </w:r>
      <w:r w:rsidR="00082BA2">
        <w:rPr>
          <w:sz w:val="22"/>
          <w:szCs w:val="22"/>
        </w:rPr>
        <w:t xml:space="preserve"> (H1); pre-registered</w:t>
      </w:r>
      <w:r w:rsidR="00082BA2" w:rsidRPr="00F137B8">
        <w:rPr>
          <w:sz w:val="22"/>
          <w:szCs w:val="22"/>
        </w:rPr>
        <w:t xml:space="preserve">), </w:t>
      </w:r>
      <w:r w:rsidR="00082BA2">
        <w:rPr>
          <w:sz w:val="22"/>
          <w:szCs w:val="22"/>
        </w:rPr>
        <w:t xml:space="preserve">Hofstede’s </w:t>
      </w:r>
      <w:r w:rsidR="00256372">
        <w:rPr>
          <w:sz w:val="22"/>
          <w:szCs w:val="22"/>
        </w:rPr>
        <w:t>m</w:t>
      </w:r>
      <w:r w:rsidR="00082BA2" w:rsidRPr="00F137B8">
        <w:rPr>
          <w:sz w:val="22"/>
          <w:szCs w:val="22"/>
        </w:rPr>
        <w:t>asculinity (H2</w:t>
      </w:r>
      <w:r w:rsidR="00082BA2">
        <w:rPr>
          <w:sz w:val="22"/>
          <w:szCs w:val="22"/>
        </w:rPr>
        <w:t>; pre-registered</w:t>
      </w:r>
      <w:r w:rsidR="00082BA2" w:rsidRPr="00F137B8">
        <w:rPr>
          <w:sz w:val="22"/>
          <w:szCs w:val="22"/>
        </w:rPr>
        <w:t>)</w:t>
      </w:r>
      <w:r w:rsidR="00082BA2">
        <w:rPr>
          <w:sz w:val="22"/>
          <w:szCs w:val="22"/>
        </w:rPr>
        <w:t xml:space="preserve">, Hofstede’s </w:t>
      </w:r>
      <w:r w:rsidR="00256372">
        <w:rPr>
          <w:sz w:val="22"/>
          <w:szCs w:val="22"/>
        </w:rPr>
        <w:t>p</w:t>
      </w:r>
      <w:r w:rsidR="002E195B">
        <w:rPr>
          <w:sz w:val="22"/>
          <w:szCs w:val="22"/>
        </w:rPr>
        <w:t xml:space="preserve">ower </w:t>
      </w:r>
      <w:r w:rsidR="00256372">
        <w:rPr>
          <w:sz w:val="22"/>
          <w:szCs w:val="22"/>
        </w:rPr>
        <w:t>d</w:t>
      </w:r>
      <w:r w:rsidR="002E195B">
        <w:rPr>
          <w:sz w:val="22"/>
          <w:szCs w:val="22"/>
        </w:rPr>
        <w:t xml:space="preserve">istance </w:t>
      </w:r>
      <w:r w:rsidR="00082BA2">
        <w:rPr>
          <w:sz w:val="22"/>
          <w:szCs w:val="22"/>
        </w:rPr>
        <w:t>(</w:t>
      </w:r>
      <w:r w:rsidR="00256372">
        <w:rPr>
          <w:sz w:val="22"/>
          <w:szCs w:val="22"/>
        </w:rPr>
        <w:t>e</w:t>
      </w:r>
      <w:r w:rsidR="002E195B">
        <w:rPr>
          <w:sz w:val="22"/>
          <w:szCs w:val="22"/>
        </w:rPr>
        <w:t xml:space="preserve">xploratory </w:t>
      </w:r>
      <w:r w:rsidR="00256372">
        <w:rPr>
          <w:sz w:val="22"/>
          <w:szCs w:val="22"/>
        </w:rPr>
        <w:lastRenderedPageBreak/>
        <w:t>r</w:t>
      </w:r>
      <w:r w:rsidR="002E195B">
        <w:rPr>
          <w:sz w:val="22"/>
          <w:szCs w:val="22"/>
        </w:rPr>
        <w:t xml:space="preserve">esearch </w:t>
      </w:r>
      <w:r w:rsidR="00256372">
        <w:rPr>
          <w:sz w:val="22"/>
          <w:szCs w:val="22"/>
        </w:rPr>
        <w:t>q</w:t>
      </w:r>
      <w:r w:rsidR="002E195B">
        <w:rPr>
          <w:sz w:val="22"/>
          <w:szCs w:val="22"/>
        </w:rPr>
        <w:t>uestion 1 (</w:t>
      </w:r>
      <w:r w:rsidR="00082BA2">
        <w:rPr>
          <w:sz w:val="22"/>
          <w:szCs w:val="22"/>
        </w:rPr>
        <w:t xml:space="preserve">ERQ </w:t>
      </w:r>
      <w:r w:rsidR="002E195B">
        <w:rPr>
          <w:sz w:val="22"/>
          <w:szCs w:val="22"/>
        </w:rPr>
        <w:t>1)</w:t>
      </w:r>
      <w:r w:rsidR="00082BA2">
        <w:rPr>
          <w:sz w:val="22"/>
          <w:szCs w:val="22"/>
        </w:rPr>
        <w:t>; not pre-registered)</w:t>
      </w:r>
      <w:r w:rsidR="00082BA2" w:rsidRPr="00082BA2">
        <w:rPr>
          <w:sz w:val="22"/>
          <w:szCs w:val="22"/>
        </w:rPr>
        <w:t>,</w:t>
      </w:r>
      <w:r w:rsidR="00082BA2">
        <w:rPr>
          <w:sz w:val="22"/>
          <w:szCs w:val="22"/>
        </w:rPr>
        <w:t xml:space="preserve"> </w:t>
      </w:r>
      <w:r w:rsidR="002E195B">
        <w:rPr>
          <w:sz w:val="22"/>
          <w:szCs w:val="22"/>
        </w:rPr>
        <w:t xml:space="preserve">Hofstede’s </w:t>
      </w:r>
      <w:r w:rsidR="00256372">
        <w:rPr>
          <w:sz w:val="22"/>
          <w:szCs w:val="22"/>
        </w:rPr>
        <w:t>u</w:t>
      </w:r>
      <w:r w:rsidR="002E195B">
        <w:rPr>
          <w:sz w:val="22"/>
          <w:szCs w:val="22"/>
        </w:rPr>
        <w:t xml:space="preserve">ncertainty </w:t>
      </w:r>
      <w:r w:rsidR="00256372">
        <w:rPr>
          <w:sz w:val="22"/>
          <w:szCs w:val="22"/>
        </w:rPr>
        <w:t>a</w:t>
      </w:r>
      <w:r w:rsidR="002E195B">
        <w:rPr>
          <w:sz w:val="22"/>
          <w:szCs w:val="22"/>
        </w:rPr>
        <w:t xml:space="preserve">voidance (ERQ 2; not pre-registered), </w:t>
      </w:r>
      <w:r w:rsidR="00082BA2">
        <w:rPr>
          <w:sz w:val="22"/>
          <w:szCs w:val="22"/>
        </w:rPr>
        <w:t>Hofstede’s</w:t>
      </w:r>
      <w:r w:rsidR="00082BA2" w:rsidRPr="00082BA2">
        <w:rPr>
          <w:sz w:val="22"/>
          <w:szCs w:val="22"/>
        </w:rPr>
        <w:t xml:space="preserve"> </w:t>
      </w:r>
      <w:r w:rsidR="00256372">
        <w:rPr>
          <w:sz w:val="22"/>
          <w:szCs w:val="22"/>
        </w:rPr>
        <w:t>l</w:t>
      </w:r>
      <w:r w:rsidR="00082BA2" w:rsidRPr="00082BA2">
        <w:rPr>
          <w:sz w:val="22"/>
          <w:szCs w:val="22"/>
        </w:rPr>
        <w:t>ong-term/</w:t>
      </w:r>
      <w:r w:rsidR="00256372">
        <w:rPr>
          <w:sz w:val="22"/>
          <w:szCs w:val="22"/>
        </w:rPr>
        <w:t>s</w:t>
      </w:r>
      <w:r w:rsidR="00082BA2" w:rsidRPr="00082BA2">
        <w:rPr>
          <w:sz w:val="22"/>
          <w:szCs w:val="22"/>
        </w:rPr>
        <w:t xml:space="preserve">hort-term </w:t>
      </w:r>
      <w:r w:rsidR="00256372">
        <w:rPr>
          <w:sz w:val="22"/>
          <w:szCs w:val="22"/>
        </w:rPr>
        <w:t>o</w:t>
      </w:r>
      <w:r w:rsidR="00082BA2" w:rsidRPr="00082BA2">
        <w:rPr>
          <w:sz w:val="22"/>
          <w:szCs w:val="22"/>
        </w:rPr>
        <w:t>rientation</w:t>
      </w:r>
      <w:r w:rsidR="00082BA2">
        <w:rPr>
          <w:sz w:val="22"/>
          <w:szCs w:val="22"/>
        </w:rPr>
        <w:t xml:space="preserve"> (ERQ </w:t>
      </w:r>
      <w:r w:rsidR="002E195B">
        <w:rPr>
          <w:sz w:val="22"/>
          <w:szCs w:val="22"/>
        </w:rPr>
        <w:t>3</w:t>
      </w:r>
      <w:r w:rsidR="00082BA2">
        <w:rPr>
          <w:sz w:val="22"/>
          <w:szCs w:val="22"/>
        </w:rPr>
        <w:t>; not pre-registered)</w:t>
      </w:r>
      <w:r w:rsidR="00082BA2" w:rsidRPr="00082BA2">
        <w:rPr>
          <w:sz w:val="22"/>
          <w:szCs w:val="22"/>
        </w:rPr>
        <w:t xml:space="preserve">, and </w:t>
      </w:r>
      <w:r w:rsidR="00082BA2">
        <w:rPr>
          <w:sz w:val="22"/>
          <w:szCs w:val="22"/>
        </w:rPr>
        <w:t xml:space="preserve">Hofstede’s </w:t>
      </w:r>
      <w:r w:rsidR="00256372">
        <w:rPr>
          <w:sz w:val="22"/>
          <w:szCs w:val="22"/>
        </w:rPr>
        <w:t>i</w:t>
      </w:r>
      <w:r w:rsidR="00082BA2" w:rsidRPr="00082BA2">
        <w:rPr>
          <w:sz w:val="22"/>
          <w:szCs w:val="22"/>
        </w:rPr>
        <w:t>ndulgence/</w:t>
      </w:r>
      <w:r w:rsidR="00256372">
        <w:rPr>
          <w:sz w:val="22"/>
          <w:szCs w:val="22"/>
        </w:rPr>
        <w:t>r</w:t>
      </w:r>
      <w:r w:rsidR="00082BA2" w:rsidRPr="00082BA2">
        <w:rPr>
          <w:sz w:val="22"/>
          <w:szCs w:val="22"/>
        </w:rPr>
        <w:t>estraint</w:t>
      </w:r>
      <w:r w:rsidR="00082BA2">
        <w:rPr>
          <w:sz w:val="22"/>
          <w:szCs w:val="22"/>
        </w:rPr>
        <w:t xml:space="preserve"> (ERQ </w:t>
      </w:r>
      <w:r w:rsidR="002E195B">
        <w:rPr>
          <w:sz w:val="22"/>
          <w:szCs w:val="22"/>
        </w:rPr>
        <w:t>4</w:t>
      </w:r>
      <w:r w:rsidR="00082BA2">
        <w:rPr>
          <w:sz w:val="22"/>
          <w:szCs w:val="22"/>
        </w:rPr>
        <w:t>; not pre-registered)</w:t>
      </w:r>
      <w:r w:rsidR="002E195B">
        <w:rPr>
          <w:sz w:val="22"/>
          <w:szCs w:val="22"/>
        </w:rPr>
        <w:t xml:space="preserve">, Gelfand’s </w:t>
      </w:r>
      <w:r w:rsidR="00256372">
        <w:rPr>
          <w:sz w:val="22"/>
          <w:szCs w:val="22"/>
        </w:rPr>
        <w:t>t</w:t>
      </w:r>
      <w:r w:rsidR="002E195B">
        <w:rPr>
          <w:sz w:val="22"/>
          <w:szCs w:val="22"/>
        </w:rPr>
        <w:t>ightness-</w:t>
      </w:r>
      <w:r w:rsidR="00256372">
        <w:rPr>
          <w:sz w:val="22"/>
          <w:szCs w:val="22"/>
        </w:rPr>
        <w:t>l</w:t>
      </w:r>
      <w:r w:rsidR="002E195B">
        <w:rPr>
          <w:sz w:val="22"/>
          <w:szCs w:val="22"/>
        </w:rPr>
        <w:t>ooseness (ERQ 5; not pre-registered)</w:t>
      </w:r>
      <w:r w:rsidR="00082BA2">
        <w:rPr>
          <w:sz w:val="22"/>
          <w:szCs w:val="22"/>
        </w:rPr>
        <w:t xml:space="preserve">. </w:t>
      </w:r>
    </w:p>
    <w:p w14:paraId="025B0EC2" w14:textId="539DAA17" w:rsidR="00D63A29" w:rsidRPr="00F137B8" w:rsidRDefault="00082BA2" w:rsidP="00A737C8">
      <w:pPr>
        <w:numPr>
          <w:ilvl w:val="0"/>
          <w:numId w:val="1"/>
        </w:numPr>
        <w:rPr>
          <w:sz w:val="22"/>
          <w:szCs w:val="22"/>
        </w:rPr>
      </w:pPr>
      <w:r>
        <w:rPr>
          <w:sz w:val="22"/>
          <w:szCs w:val="22"/>
        </w:rPr>
        <w:t>Predictive Utility: Investigate</w:t>
      </w:r>
      <w:r w:rsidRPr="00F137B8">
        <w:rPr>
          <w:sz w:val="22"/>
          <w:szCs w:val="22"/>
        </w:rPr>
        <w:t xml:space="preserve"> the societal implications of variation in national courage by studying its association with two theory-driven societal outcomes, namely innovation (H3</w:t>
      </w:r>
      <w:r>
        <w:rPr>
          <w:sz w:val="22"/>
          <w:szCs w:val="22"/>
        </w:rPr>
        <w:t>; pre-registered</w:t>
      </w:r>
      <w:r w:rsidRPr="00F137B8">
        <w:rPr>
          <w:sz w:val="22"/>
          <w:szCs w:val="22"/>
        </w:rPr>
        <w:t>) and terrorism (H4</w:t>
      </w:r>
      <w:r>
        <w:rPr>
          <w:sz w:val="22"/>
          <w:szCs w:val="22"/>
        </w:rPr>
        <w:t>; pre-registered</w:t>
      </w:r>
      <w:r w:rsidRPr="00F137B8">
        <w:rPr>
          <w:sz w:val="22"/>
          <w:szCs w:val="22"/>
        </w:rPr>
        <w:t xml:space="preserve">). </w:t>
      </w:r>
    </w:p>
    <w:p w14:paraId="7A51CC10" w14:textId="77777777" w:rsidR="00D63A29" w:rsidRPr="00F137B8" w:rsidRDefault="00D63A29">
      <w:pPr>
        <w:ind w:firstLine="0"/>
        <w:rPr>
          <w:sz w:val="22"/>
          <w:szCs w:val="22"/>
        </w:rPr>
      </w:pPr>
    </w:p>
    <w:p w14:paraId="2F0E8CBC" w14:textId="5CEBEC29" w:rsidR="00D63A29" w:rsidRPr="00F137B8" w:rsidRDefault="00000000">
      <w:pPr>
        <w:pStyle w:val="Heading2"/>
        <w:rPr>
          <w:sz w:val="22"/>
          <w:szCs w:val="22"/>
        </w:rPr>
      </w:pPr>
      <w:bookmarkStart w:id="8" w:name="_b1vc4hk2lkoo" w:colFirst="0" w:colLast="0"/>
      <w:bookmarkEnd w:id="8"/>
      <w:r w:rsidRPr="00F137B8">
        <w:rPr>
          <w:sz w:val="22"/>
          <w:szCs w:val="22"/>
        </w:rPr>
        <w:t xml:space="preserve">I: </w:t>
      </w:r>
      <w:r w:rsidR="00082BA2">
        <w:rPr>
          <w:sz w:val="22"/>
          <w:szCs w:val="22"/>
        </w:rPr>
        <w:t xml:space="preserve">Conceptual </w:t>
      </w:r>
      <w:r w:rsidR="00657312">
        <w:rPr>
          <w:sz w:val="22"/>
          <w:szCs w:val="22"/>
        </w:rPr>
        <w:t>d</w:t>
      </w:r>
      <w:r w:rsidR="00082BA2">
        <w:rPr>
          <w:sz w:val="22"/>
          <w:szCs w:val="22"/>
        </w:rPr>
        <w:t xml:space="preserve">evelopment: </w:t>
      </w:r>
      <w:r w:rsidRPr="00F137B8">
        <w:rPr>
          <w:sz w:val="22"/>
          <w:szCs w:val="22"/>
        </w:rPr>
        <w:t xml:space="preserve">Establishing </w:t>
      </w:r>
      <w:r w:rsidR="00657312">
        <w:rPr>
          <w:sz w:val="22"/>
          <w:szCs w:val="22"/>
        </w:rPr>
        <w:t>n</w:t>
      </w:r>
      <w:r w:rsidRPr="00F137B8">
        <w:rPr>
          <w:sz w:val="22"/>
          <w:szCs w:val="22"/>
        </w:rPr>
        <w:t xml:space="preserve">ational </w:t>
      </w:r>
      <w:proofErr w:type="gramStart"/>
      <w:r w:rsidR="00657312">
        <w:rPr>
          <w:sz w:val="22"/>
          <w:szCs w:val="22"/>
        </w:rPr>
        <w:t>c</w:t>
      </w:r>
      <w:r w:rsidRPr="00F137B8">
        <w:rPr>
          <w:sz w:val="22"/>
          <w:szCs w:val="22"/>
        </w:rPr>
        <w:t>ourage</w:t>
      </w:r>
      <w:proofErr w:type="gramEnd"/>
    </w:p>
    <w:p w14:paraId="5C39C98F" w14:textId="251743BE" w:rsidR="00D63A29" w:rsidRPr="00F137B8" w:rsidRDefault="00000000">
      <w:pPr>
        <w:rPr>
          <w:sz w:val="22"/>
          <w:szCs w:val="22"/>
        </w:rPr>
      </w:pPr>
      <w:r w:rsidRPr="00F137B8">
        <w:rPr>
          <w:sz w:val="22"/>
          <w:szCs w:val="22"/>
        </w:rPr>
        <w:t xml:space="preserve">Previous research has shown that personality characteristics – such as the Big Five personality traits </w:t>
      </w:r>
      <w:r w:rsidRPr="00F137B8">
        <w:rPr>
          <w:sz w:val="22"/>
          <w:szCs w:val="22"/>
        </w:rPr>
        <w:fldChar w:fldCharType="begin"/>
      </w:r>
      <w:r w:rsidR="0073438F">
        <w:rPr>
          <w:sz w:val="22"/>
          <w:szCs w:val="22"/>
        </w:rPr>
        <w:instrText xml:space="preserve"> ADDIN ZOTERO_ITEM CSL_CITATION {"citationID":"GBosT1U7","properties":{"formattedCitation":"(McCrae &amp; Terracciano, 2005; Schmitt et al., 2007)","plainCitation":"(McCrae &amp; Terracciano, 2005; Schmitt et al., 2007)","noteIndex":0},"citationItems":[{"id":306,"uris":["http://zotero.org/users/11894436/items/9R8B5IQV"],"itemData":{"id":306,"type":"article-journal","abstract":"Personality profiles of cultures can be operationalized as the mean trait levels of culture members. College students from 51 cultures rated an individual from their country whom they knew well (N=12,156). Aggregate scores on Revised NEO Personality Inventory (NEO-PI-R) scales generalized across age and sex groups, approximated the individual-level 5-factor model, and correlated with aggregate self-report personality scores and other culture-level variables. Results were not attributable to national differences in economic development or to acquiescence. Geographical differences in scale variances and mean levels were replicated, with Europeans and Americans generally scoring higher in Extraversion than Asians and Africans. Findings support the rough scalar equivalence of NEO-PI-R factors and facets across cultures and suggest that aggregate personality profiles provide insight into cultural differences. (PsycINFO Database Record (c) 2019 APA, all rights reserved)","container-title":"Journal of Personality and Social Psychology","DOI":"10.1037/0022-3514.89.3.407","ISSN":"1939-1315","issue":"3","note":"publisher-place: US\npublisher: American Psychological Association","page":"407-425","source":"APA PsycNet","title":"Personality profiles of cultures: Aggregate personality traits","title-short":"Personality profiles of cultures","volume":"89","author":[{"family":"McCrae","given":"Robert R."},{"family":"Terracciano","given":"Antonio"}],"issued":{"date-parts":[["2005"]]}}},{"id":309,"uris":["http://zotero.org/users/11894436/items/U94Q2G5M"],"itemData":{"id":309,"type":"article-journal","abstract":"The Big Five Inventory (BFI) is a self-report measure designed to assess the high-order personality traits of Extraversion, Agreeableness, Conscientiousness, Neuroticism, and Openness. As part of the International Sexuality Description Project, the BFI was translated from English into 28 languages and administered to 17,837 individuals from 56 nations. The resulting cross-cultural data set was used to address three main questions: Does the factor structure of the English BFI fully replicate across cultures? How valid are the BFI trait profiles of individual nations? And how are personality traits distributed throughout the world? The five-dimensional structure was robust across major regions of the world. Trait levels were related in predictable ways to self-esteem, sociosexuality, and national personality profiles. People from the geographic regions of South America and East Asia were significantly different in openness from those inhabiting other world regions. The discussion focuses on limitations of the current data set and important directions for future research.","container-title":"Journal of Cross-Cultural Psychology","DOI":"10.1177/0022022106297299","ISSN":"0022-0221","issue":"2","language":"en","note":"publisher: SAGE Publications Inc","page":"173-212","source":"SAGE Journals","title":"The Geographic Distribution of Big Five Personality Traits: Patterns and Profiles of Human Self-Description Across 56 Nations","title-short":"The Geographic Distribution of Big Five Personality Traits","volume":"38","author":[{"family":"Schmitt","given":"David P."},{"family":"Allik","given":"Jüri"},{"family":"McCrae","given":"Robert R."},{"family":"Benet-Martínez","given":"Verónica"}],"issued":{"date-parts":[["2007",3,1]]}}}],"schema":"https://github.com/citation-style-language/schema/raw/master/csl-citation.json"} </w:instrText>
      </w:r>
      <w:r w:rsidRPr="00F137B8">
        <w:rPr>
          <w:sz w:val="22"/>
          <w:szCs w:val="22"/>
        </w:rPr>
        <w:fldChar w:fldCharType="separate"/>
      </w:r>
      <w:r w:rsidR="00F137B8" w:rsidRPr="00F137B8">
        <w:rPr>
          <w:sz w:val="22"/>
          <w:szCs w:val="22"/>
        </w:rPr>
        <w:t xml:space="preserve">(McCrae &amp; </w:t>
      </w:r>
      <w:proofErr w:type="spellStart"/>
      <w:r w:rsidR="00F137B8" w:rsidRPr="00F137B8">
        <w:rPr>
          <w:sz w:val="22"/>
          <w:szCs w:val="22"/>
        </w:rPr>
        <w:t>Terracciano</w:t>
      </w:r>
      <w:proofErr w:type="spellEnd"/>
      <w:r w:rsidR="00F137B8" w:rsidRPr="00F137B8">
        <w:rPr>
          <w:sz w:val="22"/>
          <w:szCs w:val="22"/>
        </w:rPr>
        <w:t>, 2005; Schmitt et al., 2007)</w:t>
      </w:r>
      <w:r w:rsidRPr="00F137B8">
        <w:rPr>
          <w:sz w:val="22"/>
          <w:szCs w:val="22"/>
        </w:rPr>
        <w:fldChar w:fldCharType="end"/>
      </w:r>
      <w:r w:rsidRPr="00F137B8">
        <w:rPr>
          <w:sz w:val="22"/>
          <w:szCs w:val="22"/>
        </w:rPr>
        <w:t xml:space="preserve">, empathy </w:t>
      </w:r>
      <w:r w:rsidRPr="00F137B8">
        <w:rPr>
          <w:sz w:val="22"/>
          <w:szCs w:val="22"/>
        </w:rPr>
        <w:fldChar w:fldCharType="begin"/>
      </w:r>
      <w:r w:rsidR="0073438F">
        <w:rPr>
          <w:sz w:val="22"/>
          <w:szCs w:val="22"/>
        </w:rPr>
        <w:instrText xml:space="preserve"> ADDIN ZOTERO_ITEM CSL_CITATION {"citationID":"tu3nE3KC","properties":{"formattedCitation":"(Chopik et al., 2017)","plainCitation":"(Chopik et al., 2017)","noteIndex":0},"citationItems":[{"id":311,"uris":["http://zotero.org/users/11894436/items/G9MLBTYU"],"itemData":{"id":311,"type":"article-journal","abstract":"Cultural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Chopik</w:t>
      </w:r>
      <w:proofErr w:type="spellEnd"/>
      <w:r w:rsidR="00F137B8" w:rsidRPr="00F137B8">
        <w:rPr>
          <w:sz w:val="22"/>
          <w:szCs w:val="22"/>
        </w:rPr>
        <w:t xml:space="preserve"> et al., 2017)</w:t>
      </w:r>
      <w:r w:rsidRPr="00F137B8">
        <w:rPr>
          <w:sz w:val="22"/>
          <w:szCs w:val="22"/>
        </w:rPr>
        <w:fldChar w:fldCharType="end"/>
      </w:r>
      <w:r w:rsidRPr="00F137B8">
        <w:rPr>
          <w:sz w:val="22"/>
          <w:szCs w:val="22"/>
        </w:rPr>
        <w:t xml:space="preserve">, personal values </w:t>
      </w:r>
      <w:r w:rsidRPr="00F137B8">
        <w:rPr>
          <w:sz w:val="22"/>
          <w:szCs w:val="22"/>
        </w:rPr>
        <w:fldChar w:fldCharType="begin"/>
      </w:r>
      <w:r w:rsidR="0073438F">
        <w:rPr>
          <w:sz w:val="22"/>
          <w:szCs w:val="22"/>
        </w:rPr>
        <w:instrText xml:space="preserve"> ADDIN ZOTERO_ITEM CSL_CITATION {"citationID":"Bn7kBYju","properties":{"formattedCitation":"(Sagiv &amp; Schwartz, 2022)","plainCitation":"(Sagiv &amp; Schwartz, 2022)","noteIndex":0},"citationItems":[{"id":313,"uris":["http://zotero.org/users/11894436/items/7QDP938S"],"itemData":{"id":313,"type":"article-journal","container-title":"Annual review of psychology","note":"publisher: Annual Reviews","page":"517–546","source":"Google Scholar","title":"Personal values across cultures","volume":"73","author":[{"family":"Sagiv","given":"Lilach"},{"family":"Schwartz","given":"Shalom H."}],"issued":{"date-parts":[["2022"]]}}}],"schema":"https://github.com/citation-style-language/schema/raw/master/csl-citation.json"}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Sagiv</w:t>
      </w:r>
      <w:proofErr w:type="spellEnd"/>
      <w:r w:rsidR="00F137B8" w:rsidRPr="00F137B8">
        <w:rPr>
          <w:sz w:val="22"/>
          <w:szCs w:val="22"/>
        </w:rPr>
        <w:t xml:space="preserve"> &amp; Schwartz, 2022)</w:t>
      </w:r>
      <w:r w:rsidRPr="00F137B8">
        <w:rPr>
          <w:sz w:val="22"/>
          <w:szCs w:val="22"/>
        </w:rPr>
        <w:fldChar w:fldCharType="end"/>
      </w:r>
      <w:r w:rsidRPr="00F137B8">
        <w:rPr>
          <w:sz w:val="22"/>
          <w:szCs w:val="22"/>
        </w:rPr>
        <w:t xml:space="preserve">, religiosity </w:t>
      </w:r>
      <w:r w:rsidRPr="00F137B8">
        <w:rPr>
          <w:sz w:val="22"/>
          <w:szCs w:val="22"/>
        </w:rPr>
        <w:fldChar w:fldCharType="begin"/>
      </w:r>
      <w:r w:rsidR="0073438F">
        <w:rPr>
          <w:sz w:val="22"/>
          <w:szCs w:val="22"/>
        </w:rPr>
        <w:instrText xml:space="preserve"> ADDIN ZOTERO_ITEM CSL_CITATION {"citationID":"J04mrVeV","properties":{"formattedCitation":"(Gebauer &amp; Sedikides, 2021)","plainCitation":"(Gebauer &amp; Sedikides, 2021)","noteIndex":0},"citationItems":[{"id":316,"uris":["http://zotero.org/users/11894436/items/U6NS46ER"],"itemData":{"id":316,"type":"article-journal","abstract":"Cultural religiosity has received little attention in psychology. This is an oversight, as cultural religiosity is an impactful cross-cultural dimension. We proceed to demonstrate that cultural religiosity shapes human psychology through three paths. First, cultural religiosity influences personal religiosity, which has many personal consequences. Second, cultural religiosity engenders personal consequences, independent of personal religiosity. Finally, cultural religiosity qualifies many of the effects of personal religiosity on personal consequences. The three paths are not unique to cultural religiosity; equivalent paths exist for virtually all cross-cultural dimensions. Yet, the three paths are particularly impactful in the domain of cultural religiosity.","collection-title":"Religion","container-title":"Current Opinion in Psychology","DOI":"10.1016/j.copsyc.2020.08.027","ISSN":"2352-250X","journalAbbreviation":"Current Opinion in Psychology","language":"en","page":"73-78","source":"ScienceDirect","title":"Cultural religiosity: A neglected but powerful dimension of culture","title-short":"Cultural religiosity","volume":"40","author":[{"family":"Gebauer","given":"Jochen E"},{"family":"Sedikides","given":"Constantine"}],"issued":{"date-parts":[["2021",8,1]]}}}],"schema":"https://github.com/citation-style-language/schema/raw/master/csl-citation.json"}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Gebauer</w:t>
      </w:r>
      <w:proofErr w:type="spellEnd"/>
      <w:r w:rsidR="00F137B8" w:rsidRPr="00F137B8">
        <w:rPr>
          <w:sz w:val="22"/>
          <w:szCs w:val="22"/>
        </w:rPr>
        <w:t xml:space="preserve"> &amp; Sedikides, 2021)</w:t>
      </w:r>
      <w:r w:rsidRPr="00F137B8">
        <w:rPr>
          <w:sz w:val="22"/>
          <w:szCs w:val="22"/>
        </w:rPr>
        <w:fldChar w:fldCharType="end"/>
      </w:r>
      <w:r w:rsidRPr="00F137B8">
        <w:rPr>
          <w:sz w:val="22"/>
          <w:szCs w:val="22"/>
        </w:rPr>
        <w:t xml:space="preserve"> and self-esteem </w:t>
      </w:r>
      <w:r w:rsidRPr="00F137B8">
        <w:rPr>
          <w:sz w:val="22"/>
          <w:szCs w:val="22"/>
        </w:rPr>
        <w:fldChar w:fldCharType="begin"/>
      </w:r>
      <w:r w:rsidR="0073438F">
        <w:rPr>
          <w:sz w:val="22"/>
          <w:szCs w:val="22"/>
        </w:rPr>
        <w:instrText xml:space="preserve"> ADDIN ZOTERO_ITEM CSL_CITATION {"citationID":"Lhu3BCb2","properties":{"formattedCitation":"(Schmitt &amp; Allik, 2005)","plainCitation":"(Schmitt &amp; Allik, 2005)","noteIndex":0},"citationItems":[{"id":317,"uris":["http://zotero.org/users/11894436/items/YCZFL48F"],"itemData":{"id":317,"type":"article-journal","container-title":"Journal of personality and social psychology","issue":"4","note":"publisher: American Psychological Association","page":"623","source":"Google Scholar","title":"Simultaneous administration of the Rosenberg Self-Esteem Scale in 53 nations: exploring the universal and culture-specific features of global self-esteem.","title-short":"Simultaneous administration of the Rosenberg Self-Esteem Scale in 53 nations","volume":"89","author":[{"family":"Schmitt","given":"David P."},{"family":"Allik","given":"Jüri"}],"issued":{"date-parts":[["2005"]]}}}],"schema":"https://github.com/citation-style-language/schema/raw/master/csl-citation.json"} </w:instrText>
      </w:r>
      <w:r w:rsidRPr="00F137B8">
        <w:rPr>
          <w:sz w:val="22"/>
          <w:szCs w:val="22"/>
        </w:rPr>
        <w:fldChar w:fldCharType="separate"/>
      </w:r>
      <w:r w:rsidR="00F137B8" w:rsidRPr="00F137B8">
        <w:rPr>
          <w:sz w:val="22"/>
          <w:szCs w:val="22"/>
        </w:rPr>
        <w:t xml:space="preserve">(Schmitt &amp; </w:t>
      </w:r>
      <w:proofErr w:type="spellStart"/>
      <w:r w:rsidR="00F137B8" w:rsidRPr="00F137B8">
        <w:rPr>
          <w:sz w:val="22"/>
          <w:szCs w:val="22"/>
        </w:rPr>
        <w:t>Allik</w:t>
      </w:r>
      <w:proofErr w:type="spellEnd"/>
      <w:r w:rsidR="00F137B8" w:rsidRPr="00F137B8">
        <w:rPr>
          <w:sz w:val="22"/>
          <w:szCs w:val="22"/>
        </w:rPr>
        <w:t>, 2005)</w:t>
      </w:r>
      <w:r w:rsidRPr="00F137B8">
        <w:rPr>
          <w:sz w:val="22"/>
          <w:szCs w:val="22"/>
        </w:rPr>
        <w:fldChar w:fldCharType="end"/>
      </w:r>
      <w:r w:rsidRPr="00F137B8">
        <w:rPr>
          <w:sz w:val="22"/>
          <w:szCs w:val="22"/>
        </w:rPr>
        <w:t xml:space="preserve"> – differ meaningfully across cultures. Importantly, cultural mean levels of psychological characteristics may be more than the sum of their parts. Recent theorizing and empirical evidence suggest that they not only represent an aggregation of individual-level scores but also serve as an important cultural construct that reflects the values, practices, and social institutions that distinguish an area </w:t>
      </w:r>
      <w:r w:rsidRPr="00F137B8">
        <w:rPr>
          <w:sz w:val="22"/>
          <w:szCs w:val="22"/>
        </w:rPr>
        <w:fldChar w:fldCharType="begin"/>
      </w:r>
      <w:r w:rsidR="0073438F">
        <w:rPr>
          <w:sz w:val="22"/>
          <w:szCs w:val="22"/>
        </w:rPr>
        <w:instrText xml:space="preserve"> ADDIN ZOTERO_ITEM CSL_CITATION {"citationID":"sH5zFTAx","properties":{"formattedCitation":"(Huggins &amp; Thompson, 2019)","plainCitation":"(Huggins &amp; Thompson, 2019)","noteIndex":0},"citationItems":[{"id":320,"uris":["http://zotero.org/users/11894436/items/Q4H7T27C"],"itemData":{"id":320,"type":"article-journal","container-title":"Journal of Economic Geography","issue":"1","note":"publisher: Oxford University Press","page":"121–146","source":"Google Scholar","title":"The behavioural foundations of urban and regional development: Culture, psychology and agency","title-short":"The behavioural foundations of urban and regional development","volume":"19","author":[{"family":"Huggins","given":"Robert"},{"family":"Thompson","given":"Piers"}],"issued":{"date-parts":[["2019"]]}}}],"schema":"https://github.com/citation-style-language/schema/raw/master/csl-citation.json"} </w:instrText>
      </w:r>
      <w:r w:rsidRPr="00F137B8">
        <w:rPr>
          <w:sz w:val="22"/>
          <w:szCs w:val="22"/>
        </w:rPr>
        <w:fldChar w:fldCharType="separate"/>
      </w:r>
      <w:r w:rsidR="00F137B8" w:rsidRPr="00F137B8">
        <w:rPr>
          <w:sz w:val="22"/>
          <w:szCs w:val="22"/>
        </w:rPr>
        <w:t>(Huggins &amp; Thompson, 2019)</w:t>
      </w:r>
      <w:r w:rsidRPr="00F137B8">
        <w:rPr>
          <w:sz w:val="22"/>
          <w:szCs w:val="22"/>
        </w:rPr>
        <w:fldChar w:fldCharType="end"/>
      </w:r>
      <w:r w:rsidRPr="00F137B8">
        <w:rPr>
          <w:sz w:val="22"/>
          <w:szCs w:val="22"/>
        </w:rPr>
        <w:t xml:space="preserve">. As such, culture-level personality traits have been shown to critically affect individual </w:t>
      </w:r>
      <w:r w:rsidRPr="00F137B8">
        <w:rPr>
          <w:sz w:val="22"/>
          <w:szCs w:val="22"/>
        </w:rPr>
        <w:fldChar w:fldCharType="begin"/>
      </w:r>
      <w:r w:rsidR="0073438F">
        <w:rPr>
          <w:sz w:val="22"/>
          <w:szCs w:val="22"/>
        </w:rPr>
        <w:instrText xml:space="preserve"> ADDIN ZOTERO_ITEM CSL_CITATION {"citationID":"8xqq8s0Y","properties":{"formattedCitation":"(Ebert et al., 2021; Stavrova, 2015)","plainCitation":"(Ebert et al., 2021; Stavrova, 2015)","noteIndex":0},"citationItems":[{"id":323,"uris":["http://zotero.org/users/11894436/items/FRD5Y942"],"itemData":{"id":323,"type":"article-journal","abstract":"Interactionist theories are considered to have resolved the classic person-situation debate by demonstrating that human behavior is most accurately described as a function of both personal characteristics as well as environmental cues. According to these theories, personality traits form part of the personal characteristics that drive behavior. We suggest that psychological theory stands to gain from also considering personality traits as an important environmental characteristic that shapes sociocultural norms and institutions, and, in turn, behavior. Building on research in geographical psychology, we support this proposition by presenting evidence on the relationship of individual and regional personality with spending behavior. Analyzing the spending records of 111,336 participants (31,915,942 unique transactions) across 374 Local Authority Districts (LAD) in the United Kingdom, we first show that geographic regions with higher aggregate scores on a given personality trait collectively spend more money on categories associated with that trait. Shifting the focus to individual level spending as our behavioral outcome (N = 1,716), we further demonstrate that regional personality of a participant’s home LAD predicts individual spending above and beyond individual personality. That is, a person’s spending reflects both their own personality traits as well as the personality traits of the people around them. We use conditional random forest predictions to highlight the robustness of these findings in the presence of a comprehensive set of individual and regional control variables. Taken together, our findings empirically support the proposition that spending behaviors reflect personality traits as both personal and environmental characteristics. (PsycInfo Database Record (c) 2021 APA, all rights reserved)","container-title":"Journal of Personality and Social Psychology","DOI":"10.1037/pspp0000344","ISSN":"1939-1315","issue":"2","note":"publisher-place: US\npublisher: American Psychological Association","page":"378-393","source":"APA PsycNet","title":"Spending reflects not only who we are but also who we are around: The joint effects of individual and geographic personality on consumption","title-short":"Spending reflects not only who we are but also who we are around","volume":"121","author":[{"family":"Ebert","given":"Tobias"},{"family":"Götz","given":"Friedrich M."},{"family":"Gladstone","given":"Joe J."},{"family":"Müller","given":"Sandrine R."},{"family":"Matz","given":"Sandra C."}],"issued":{"date-parts":[["2021"]]}}},{"id":325,"uris":["http://zotero.org/users/11894436/items/MYCY45E2"],"itemData":{"id":325,"type":"article-journal","abstract":"Recent research has shown that life satisfaction is lower in states with a high neuroticism level than in less neurotic states. The present study disentangles the effect of state- and individual-level neuroticism on life satisfaction in a multilevel regression analysis using nationally representative data from 16 German federal states. The results show that controlling for individual-level neuroticism results in a reduction of the effect of state-level neuroticism on individuals’ life satisfaction, although it remains statistically and practically significant. Hence, the ecological correlation between state-level neuroticism and state-level life satisfaction reported in prior research is not a mere reflection of individual-level associations. The process of emotional contagion is proposed as the potential mechanism of the state-level neuroticism effect. (PsycInfo Database Record (c) 2020 APA, all rights reserved)","container-title":"Journal of Research in Personality","DOI":"10.1016/j.jrp.2015.06.005","ISSN":"1095-7251","note":"publisher-place: Netherlands\npublisher: Elsevier Science","page":"1-5","source":"APA PsycNet","title":"How regional personality affects individuals’ life satisfaction: A case of emotional contagion?","title-short":"How regional personality affects individuals’ life satisfaction","volume":"58","author":[{"family":"Stavrova","given":"Olga"}],"issued":{"date-parts":[["2015"]]}}}],"schema":"https://github.com/citation-style-language/schema/raw/master/csl-citation.json"} </w:instrText>
      </w:r>
      <w:r w:rsidRPr="00F137B8">
        <w:rPr>
          <w:sz w:val="22"/>
          <w:szCs w:val="22"/>
        </w:rPr>
        <w:fldChar w:fldCharType="separate"/>
      </w:r>
      <w:r w:rsidR="00F137B8" w:rsidRPr="00F137B8">
        <w:rPr>
          <w:sz w:val="22"/>
          <w:szCs w:val="22"/>
        </w:rPr>
        <w:t xml:space="preserve">(Ebert et al., 2021; </w:t>
      </w:r>
      <w:proofErr w:type="spellStart"/>
      <w:r w:rsidR="00F137B8" w:rsidRPr="00F137B8">
        <w:rPr>
          <w:sz w:val="22"/>
          <w:szCs w:val="22"/>
        </w:rPr>
        <w:t>Stavrova</w:t>
      </w:r>
      <w:proofErr w:type="spellEnd"/>
      <w:r w:rsidR="00F137B8" w:rsidRPr="00F137B8">
        <w:rPr>
          <w:sz w:val="22"/>
          <w:szCs w:val="22"/>
        </w:rPr>
        <w:t>, 2015)</w:t>
      </w:r>
      <w:r w:rsidRPr="00F137B8">
        <w:rPr>
          <w:sz w:val="22"/>
          <w:szCs w:val="22"/>
        </w:rPr>
        <w:fldChar w:fldCharType="end"/>
      </w:r>
      <w:r w:rsidRPr="00F137B8">
        <w:rPr>
          <w:sz w:val="22"/>
          <w:szCs w:val="22"/>
        </w:rPr>
        <w:t xml:space="preserve"> and collective </w:t>
      </w:r>
      <w:r w:rsidRPr="00F137B8">
        <w:rPr>
          <w:sz w:val="22"/>
          <w:szCs w:val="22"/>
        </w:rPr>
        <w:fldChar w:fldCharType="begin"/>
      </w:r>
      <w:r w:rsidR="0073438F">
        <w:rPr>
          <w:sz w:val="22"/>
          <w:szCs w:val="22"/>
        </w:rPr>
        <w:instrText xml:space="preserve"> ADDIN ZOTERO_ITEM CSL_CITATION {"citationID":"RRmPf383","properties":{"formattedCitation":"(Chopik et al., 2017; Jonason et al., 2020)","plainCitation":"(Chopik et al., 2017; Jonason et al., 2020)","noteIndex":0},"citationItems":[{"id":311,"uris":["http://zotero.org/users/11894436/items/G9MLBTYU"],"itemData":{"id":311,"type":"article-journal","abstract":"Cultural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H."}],"issued":{"date-parts":[["2017",1,1]]}}},{"id":326,"uris":["http://zotero.org/users/11894436/items/K7BDIM8E"],"itemData":{"id":326,"type":"article-journal","abstract":"Objectives The Dark Triad traits (i.e., narcissism, psychopathy, Machiavellianism) capture individual differences in aversive personality to complement work on other taxonomies, such as the Big Five traits. However, the literature on the Dark Triad traits relies mostly on samples from English-speaking (i.e., Westernized) countries. We broadened the scope of this literature by sampling from a wider array of countries. Method We drew on data from 49 countries (N = 11,723; 65.8% female; AgeMean = 21.53) to examine how an extensive net of country-level variables in economic status (e.g., Human Development Index), social relations (e.g., gender equality), political orientations (e.g., democracy), and cultural values (e.g., embeddedness) relate to country-level rates of the Dark Triad traits, as well as variance in the magnitude of sex differences in them. Results Narcissism was especially sensitive to country-level variables. Countries with more embedded and hierarchical cultural systems were more narcissistic. Also, sex differences in narcissism were larger in more developed societies: Women were less likely to be narcissistic in developed (vs. less developed) countries. Conclusions We discuss the results based on evolutionary and social role models of personality and sex differences. That higher country-level narcissism was more common in less developed countries, whereas sex differences in narcissism were larger in more developed countries, is more consistent with evolutionary than social role models.","container-title":"Journal of Personality","DOI":"10.1111/jopy.12569","ISSN":"1467-6494","issue":"6","language":"en","license":"© 2020 Wiley Periodicals, Inc.","note":"_eprint: https://onlinelibrary.wiley.com/doi/pdf/10.1111/jopy.12569","page":"1252-1267","source":"Wiley Online Library","title":"Country-level correlates of the Dark Triad traits in 49 countries","volume":"88","author":[{"family":"Jonason","given":"Peter K."},{"family":"Żemojtel-Piotrowska","given":"Magdalena"},{"family":"Piotrowski","given":"Jarosław"},{"family":"Sedikides","given":"Constantine"},{"family":"Campbell","given":"W. Keith"},{"family":"Gebauer","given":"Jochen E."},{"family":"Maltby","given":"John"},{"family":"Adamovic","given":"Mladen"},{"family":"Adams","given":"Byron G."},{"family":"Kadiyono","given":"Anissa Lestari"},{"family":"Atitsogbe","given":"Kokou A."},{"family":"Bundhoo","given":"Harshalini Y."},{"family":"Bălțătescu","given":"Sergiu"},{"family":"Bilić","given":"Snežana"},{"family":"Brulin","given":"Joel Gruneau"},{"family":"Chobthamkit","given":"Phatthanakit"},{"family":"Del Carmen Dominguez","given":"Alejandra"},{"family":"Dragova-Koleva","given":"Sonya"},{"family":"El-Astal","given":"Sofián"},{"family":"Esteves","given":"Carla Sofia"},{"family":"Labib M. Eldesoki","given":"Walaa"},{"family":"Gouveia","given":"Valdiney V."},{"family":"Gundolf","given":"Katherine"},{"family":"Ilisko","given":"Dzintra"},{"family":"Jauk","given":"Emanuel"},{"family":"Kamble","given":"Shanmukh V."},{"family":"Khachatryan","given":"Narine"},{"family":"Klicperova-Baker","given":"Martina"},{"family":"Knezovic","given":"Emil"},{"family":"Kovacs","given":"Monika"},{"family":"Lei","given":"Xuejun"},{"family":"Liik","given":"Kadi"},{"family":"Mamuti","given":"Agim"},{"family":"Moreta-Herrera","given":"Carlos Rodrigo"},{"family":"Milfont","given":"Taciano L."},{"family":"Wei Ong","given":"Chin"},{"family":"Osin","given":"Evgeny"},{"family":"Park","given":"Joonha"},{"family":"Petrovic","given":"Boban"},{"family":"Ramos-Diaz","given":"Jano"},{"family":"Ridic","given":"Goran"},{"family":"Qadir","given":"Abdul"},{"family":"Samekin","given":"Adil"},{"family":"Sawicki","given":"Artur"},{"family":"Tiliouine","given":"Habib"},{"family":"Tomsik","given":"Robert"},{"family":"Umeh","given":"Charles S."},{"family":"Bos","given":"Kees","non-dropping-particle":"van den"},{"family":"Van Hiel","given":"Alain"},{"family":"Uslu","given":"Osman"},{"family":"Wlodarczyk","given":"Anna"},{"family":"Yahiiaev","given":"Illia"}],"issued":{"date-parts":[["2020"]]}}}],"schema":"https://github.com/citation-style-language/schema/raw/master/csl-citation.json"}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Chopik</w:t>
      </w:r>
      <w:proofErr w:type="spellEnd"/>
      <w:r w:rsidR="00F137B8" w:rsidRPr="00F137B8">
        <w:rPr>
          <w:sz w:val="22"/>
          <w:szCs w:val="22"/>
        </w:rPr>
        <w:t xml:space="preserve"> et al., 2017; </w:t>
      </w:r>
      <w:proofErr w:type="spellStart"/>
      <w:r w:rsidR="00F137B8" w:rsidRPr="00F137B8">
        <w:rPr>
          <w:sz w:val="22"/>
          <w:szCs w:val="22"/>
        </w:rPr>
        <w:t>Jonason</w:t>
      </w:r>
      <w:proofErr w:type="spellEnd"/>
      <w:r w:rsidR="00F137B8" w:rsidRPr="00F137B8">
        <w:rPr>
          <w:sz w:val="22"/>
          <w:szCs w:val="22"/>
        </w:rPr>
        <w:t xml:space="preserve"> et al., 2020)</w:t>
      </w:r>
      <w:r w:rsidRPr="00F137B8">
        <w:rPr>
          <w:sz w:val="22"/>
          <w:szCs w:val="22"/>
        </w:rPr>
        <w:fldChar w:fldCharType="end"/>
      </w:r>
      <w:r w:rsidRPr="00F137B8">
        <w:rPr>
          <w:sz w:val="22"/>
          <w:szCs w:val="22"/>
        </w:rPr>
        <w:t xml:space="preserve"> emotions, behaviors, and cognitions. Against this backdrop, the current study establishes, examines, and evaluates courage as a national cultural construct. </w:t>
      </w:r>
    </w:p>
    <w:p w14:paraId="2FF654CF" w14:textId="77777777" w:rsidR="00D63A29" w:rsidRPr="00F137B8" w:rsidRDefault="00D63A29">
      <w:pPr>
        <w:rPr>
          <w:sz w:val="22"/>
          <w:szCs w:val="22"/>
        </w:rPr>
      </w:pPr>
    </w:p>
    <w:p w14:paraId="18204538" w14:textId="7ABCBEA3" w:rsidR="00D63A29" w:rsidRPr="00F137B8" w:rsidRDefault="00000000">
      <w:pPr>
        <w:pStyle w:val="Heading2"/>
        <w:rPr>
          <w:sz w:val="22"/>
          <w:szCs w:val="22"/>
        </w:rPr>
      </w:pPr>
      <w:bookmarkStart w:id="9" w:name="_ohacx3owo4wm" w:colFirst="0" w:colLast="0"/>
      <w:bookmarkEnd w:id="9"/>
      <w:r w:rsidRPr="00F137B8">
        <w:rPr>
          <w:sz w:val="22"/>
          <w:szCs w:val="22"/>
        </w:rPr>
        <w:t xml:space="preserve">II: </w:t>
      </w:r>
      <w:r w:rsidR="00A136F0">
        <w:rPr>
          <w:sz w:val="22"/>
          <w:szCs w:val="22"/>
        </w:rPr>
        <w:t>Construct</w:t>
      </w:r>
      <w:r w:rsidR="00A136F0" w:rsidRPr="00F137B8">
        <w:rPr>
          <w:sz w:val="22"/>
          <w:szCs w:val="22"/>
        </w:rPr>
        <w:t xml:space="preserve"> </w:t>
      </w:r>
      <w:r w:rsidR="00657312">
        <w:rPr>
          <w:sz w:val="22"/>
          <w:szCs w:val="22"/>
        </w:rPr>
        <w:t>v</w:t>
      </w:r>
      <w:r w:rsidRPr="00F137B8">
        <w:rPr>
          <w:sz w:val="22"/>
          <w:szCs w:val="22"/>
        </w:rPr>
        <w:t xml:space="preserve">alidity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555E113E" w14:textId="70918EE6" w:rsidR="00D63A29" w:rsidRPr="00F137B8" w:rsidRDefault="00000000" w:rsidP="007672C9">
      <w:pPr>
        <w:rPr>
          <w:sz w:val="22"/>
          <w:szCs w:val="22"/>
        </w:rPr>
      </w:pPr>
      <w:r w:rsidRPr="00F137B8">
        <w:rPr>
          <w:sz w:val="22"/>
          <w:szCs w:val="22"/>
        </w:rPr>
        <w:t xml:space="preserve">To establish </w:t>
      </w:r>
      <w:r w:rsidR="00A136F0">
        <w:rPr>
          <w:sz w:val="22"/>
          <w:szCs w:val="22"/>
        </w:rPr>
        <w:t xml:space="preserve">construct </w:t>
      </w:r>
      <w:r w:rsidRPr="00F137B8">
        <w:rPr>
          <w:sz w:val="22"/>
          <w:szCs w:val="22"/>
        </w:rPr>
        <w:t xml:space="preserve">validity of courage as </w:t>
      </w:r>
      <w:r w:rsidR="00A136F0">
        <w:rPr>
          <w:sz w:val="22"/>
          <w:szCs w:val="22"/>
        </w:rPr>
        <w:t xml:space="preserve">a </w:t>
      </w:r>
      <w:r w:rsidRPr="00F137B8">
        <w:rPr>
          <w:sz w:val="22"/>
          <w:szCs w:val="22"/>
        </w:rPr>
        <w:t>cultural construct</w:t>
      </w:r>
      <w:r w:rsidR="00A136F0">
        <w:rPr>
          <w:sz w:val="22"/>
          <w:szCs w:val="22"/>
        </w:rPr>
        <w:t xml:space="preserve"> in its own right</w:t>
      </w:r>
      <w:r w:rsidRPr="00F137B8">
        <w:rPr>
          <w:sz w:val="22"/>
          <w:szCs w:val="22"/>
        </w:rPr>
        <w:t xml:space="preserve">, the association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Hofstede’s cultural dimensions </w:t>
      </w:r>
      <w:r w:rsidRPr="00F137B8">
        <w:rPr>
          <w:sz w:val="22"/>
          <w:szCs w:val="22"/>
        </w:rPr>
        <w:fldChar w:fldCharType="begin"/>
      </w:r>
      <w:r w:rsidR="0073438F">
        <w:rPr>
          <w:sz w:val="22"/>
          <w:szCs w:val="22"/>
        </w:rPr>
        <w:instrText xml:space="preserve"> ADDIN ZOTERO_ITEM CSL_CITATION {"citationID":"w88kYQPl","properties":{"formattedCitation":"(Hofstede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and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Pr="00F137B8">
        <w:rPr>
          <w:sz w:val="22"/>
          <w:szCs w:val="22"/>
        </w:rPr>
        <w:fldChar w:fldCharType="begin"/>
      </w:r>
      <w:r w:rsidR="0073438F">
        <w:rPr>
          <w:sz w:val="22"/>
          <w:szCs w:val="22"/>
        </w:rPr>
        <w:instrText xml:space="preserve"> ADDIN ZOTERO_ITEM CSL_CITATION {"citationID":"zmGXUh99","properties":{"formattedCitation":"(Gelfand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Pr="00F137B8">
        <w:rPr>
          <w:sz w:val="22"/>
          <w:szCs w:val="22"/>
        </w:rPr>
        <w:fldChar w:fldCharType="separate"/>
      </w:r>
      <w:r w:rsidR="00F137B8" w:rsidRPr="00F137B8">
        <w:rPr>
          <w:sz w:val="22"/>
          <w:szCs w:val="22"/>
        </w:rPr>
        <w:t>(Gelfand et al., 2006)</w:t>
      </w:r>
      <w:r w:rsidRPr="00F137B8">
        <w:rPr>
          <w:sz w:val="22"/>
          <w:szCs w:val="22"/>
        </w:rPr>
        <w:fldChar w:fldCharType="end"/>
      </w:r>
      <w:r w:rsidRPr="00F137B8">
        <w:rPr>
          <w:sz w:val="22"/>
          <w:szCs w:val="22"/>
        </w:rPr>
        <w:t xml:space="preserve"> will be investigated. Hofstede’s cultural dimensions theory is one of the oldest and most widely used cross-cultural frameworks. It comprises six dimensions—</w:t>
      </w:r>
      <w:r w:rsidR="00256372">
        <w:rPr>
          <w:sz w:val="22"/>
          <w:szCs w:val="22"/>
        </w:rPr>
        <w:t>p</w:t>
      </w:r>
      <w:r w:rsidRPr="00F137B8">
        <w:rPr>
          <w:sz w:val="22"/>
          <w:szCs w:val="22"/>
        </w:rPr>
        <w:t xml:space="preserve">ower </w:t>
      </w:r>
      <w:r w:rsidR="00256372">
        <w:rPr>
          <w:sz w:val="22"/>
          <w:szCs w:val="22"/>
        </w:rPr>
        <w:lastRenderedPageBreak/>
        <w:t>d</w:t>
      </w:r>
      <w:r w:rsidRPr="00F137B8">
        <w:rPr>
          <w:sz w:val="22"/>
          <w:szCs w:val="22"/>
        </w:rPr>
        <w:t xml:space="preserve">istance, </w:t>
      </w:r>
      <w:r w:rsidR="00256372">
        <w:rPr>
          <w:sz w:val="22"/>
          <w:szCs w:val="22"/>
        </w:rPr>
        <w:t>i</w:t>
      </w:r>
      <w:r w:rsidRPr="00F137B8">
        <w:rPr>
          <w:sz w:val="22"/>
          <w:szCs w:val="22"/>
        </w:rPr>
        <w:t>ndividualism/</w:t>
      </w:r>
      <w:r w:rsidR="00256372">
        <w:rPr>
          <w:sz w:val="22"/>
          <w:szCs w:val="22"/>
        </w:rPr>
        <w:t>c</w:t>
      </w:r>
      <w:r w:rsidRPr="00F137B8">
        <w:rPr>
          <w:sz w:val="22"/>
          <w:szCs w:val="22"/>
        </w:rPr>
        <w:t xml:space="preserve">ollectivism, </w:t>
      </w:r>
      <w:r w:rsidR="00256372">
        <w:rPr>
          <w:sz w:val="22"/>
          <w:szCs w:val="22"/>
        </w:rPr>
        <w:t>m</w:t>
      </w:r>
      <w:r w:rsidRPr="00F137B8">
        <w:rPr>
          <w:sz w:val="22"/>
          <w:szCs w:val="22"/>
        </w:rPr>
        <w:t>asculinity/</w:t>
      </w:r>
      <w:r w:rsidR="00256372">
        <w:rPr>
          <w:sz w:val="22"/>
          <w:szCs w:val="22"/>
        </w:rPr>
        <w:t>f</w:t>
      </w:r>
      <w:r w:rsidRPr="00F137B8">
        <w:rPr>
          <w:sz w:val="22"/>
          <w:szCs w:val="22"/>
        </w:rPr>
        <w:t xml:space="preserve">emininity,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re</w:t>
      </w:r>
      <w:r w:rsidRPr="00F137B8">
        <w:rPr>
          <w:sz w:val="22"/>
          <w:szCs w:val="22"/>
        </w:rPr>
        <w:t xml:space="preserve">straint </w:t>
      </w:r>
      <w:r w:rsidRPr="00F137B8">
        <w:rPr>
          <w:sz w:val="22"/>
          <w:szCs w:val="22"/>
        </w:rPr>
        <w:fldChar w:fldCharType="begin"/>
      </w:r>
      <w:r w:rsidR="0073438F">
        <w:rPr>
          <w:sz w:val="22"/>
          <w:szCs w:val="22"/>
        </w:rPr>
        <w:instrText xml:space="preserve"> ADDIN ZOTERO_ITEM CSL_CITATION {"citationID":"uiPo0JuG","properties":{"formattedCitation":"(Hofstede, 1980)","plainCitation":"(Hofstede, 1980)","noteIndex":0},"citationItems":[{"id":87,"uris":["http://zotero.org/users/11894436/items/9J4QUDA2"],"itemData":{"id":87,"type":"article-journal","container-title":"International Studies of Management &amp; Organization","issue":"4","note":"publisher: Taylor &amp; Francis","page":"15–41","title":"Culture and organizations","volume":"10","author":[{"family":"Hofstede","given":"Geert"}],"issued":{"date-parts":[["1980"]]}}}],"schema":"https://github.com/citation-style-language/schema/raw/master/csl-citation.json"} </w:instrText>
      </w:r>
      <w:r w:rsidRPr="00F137B8">
        <w:rPr>
          <w:sz w:val="22"/>
          <w:szCs w:val="22"/>
        </w:rPr>
        <w:fldChar w:fldCharType="separate"/>
      </w:r>
      <w:r w:rsidR="00A737C8">
        <w:rPr>
          <w:sz w:val="22"/>
          <w:szCs w:val="22"/>
        </w:rPr>
        <w:t>(Hofstede, 1980)</w:t>
      </w:r>
      <w:r w:rsidRPr="00F137B8">
        <w:rPr>
          <w:sz w:val="22"/>
          <w:szCs w:val="22"/>
        </w:rPr>
        <w:fldChar w:fldCharType="end"/>
      </w:r>
      <w:r w:rsidRPr="00F137B8">
        <w:rPr>
          <w:sz w:val="22"/>
          <w:szCs w:val="22"/>
        </w:rPr>
        <w:t xml:space="preserve">. </w:t>
      </w:r>
      <w:r w:rsidR="002E195B" w:rsidRPr="00224017">
        <w:rPr>
          <w:sz w:val="22"/>
          <w:szCs w:val="22"/>
          <w:lang w:val="en-GB"/>
        </w:rPr>
        <w:t xml:space="preserve">Of </w:t>
      </w:r>
      <w:proofErr w:type="gramStart"/>
      <w:r w:rsidR="002E195B" w:rsidRPr="00224017">
        <w:rPr>
          <w:sz w:val="22"/>
          <w:szCs w:val="22"/>
          <w:lang w:val="en-GB"/>
        </w:rPr>
        <w:t>particular theoretical</w:t>
      </w:r>
      <w:proofErr w:type="gramEnd"/>
      <w:r w:rsidR="002E195B" w:rsidRPr="00224017">
        <w:rPr>
          <w:sz w:val="22"/>
          <w:szCs w:val="22"/>
          <w:lang w:val="en-GB"/>
        </w:rPr>
        <w:t xml:space="preserve"> relevance to national courage are national individualism and masculinity</w:t>
      </w:r>
      <w:r w:rsidR="007672C9">
        <w:rPr>
          <w:rStyle w:val="FootnoteReference"/>
          <w:sz w:val="22"/>
          <w:szCs w:val="22"/>
          <w:lang w:val="en-GB"/>
        </w:rPr>
        <w:footnoteReference w:id="2"/>
      </w:r>
      <w:r w:rsidR="002E195B" w:rsidRPr="00224017">
        <w:rPr>
          <w:sz w:val="22"/>
          <w:szCs w:val="22"/>
          <w:lang w:val="en-GB"/>
        </w:rPr>
        <w:t xml:space="preserve">, which share specific conceptual features with courage. Individualism </w:t>
      </w:r>
      <w:r w:rsidR="009C48C8">
        <w:rPr>
          <w:sz w:val="22"/>
          <w:szCs w:val="22"/>
          <w:lang w:val="en-GB"/>
        </w:rPr>
        <w:t>emphasizes</w:t>
      </w:r>
      <w:r w:rsidR="002E195B" w:rsidRPr="00224017">
        <w:rPr>
          <w:sz w:val="22"/>
          <w:szCs w:val="22"/>
          <w:lang w:val="en-GB"/>
        </w:rPr>
        <w:t xml:space="preserve"> a focus on the self (versus others) and promotes striving for </w:t>
      </w:r>
      <w:r w:rsidR="009C48C8">
        <w:rPr>
          <w:sz w:val="22"/>
          <w:szCs w:val="22"/>
          <w:lang w:val="en-GB"/>
        </w:rPr>
        <w:t>self-actualization</w:t>
      </w:r>
      <w:r w:rsidR="002E195B" w:rsidRPr="00224017">
        <w:rPr>
          <w:sz w:val="22"/>
          <w:szCs w:val="22"/>
          <w:lang w:val="en-GB"/>
        </w:rPr>
        <w:t xml:space="preserve"> as a result of weak in-group ties </w:t>
      </w:r>
      <w:r w:rsidR="00224017">
        <w:rPr>
          <w:sz w:val="22"/>
          <w:szCs w:val="22"/>
          <w:lang w:val="en-GB"/>
        </w:rPr>
        <w:fldChar w:fldCharType="begin"/>
      </w:r>
      <w:r w:rsidR="0073438F">
        <w:rPr>
          <w:sz w:val="22"/>
          <w:szCs w:val="22"/>
          <w:lang w:val="en-GB"/>
        </w:rPr>
        <w:instrText xml:space="preserve"> ADDIN ZOTERO_ITEM CSL_CITATION {"citationID":"JuVZ4Bio","properties":{"formattedCitation":"(Hofstede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224017">
        <w:rPr>
          <w:sz w:val="22"/>
          <w:szCs w:val="22"/>
          <w:lang w:val="en-GB"/>
        </w:rPr>
        <w:fldChar w:fldCharType="separate"/>
      </w:r>
      <w:r w:rsidR="00224017">
        <w:rPr>
          <w:noProof/>
          <w:sz w:val="22"/>
          <w:szCs w:val="22"/>
          <w:lang w:val="en-GB"/>
        </w:rPr>
        <w:t>(Hofstede et al., 2005)</w:t>
      </w:r>
      <w:r w:rsidR="00224017">
        <w:rPr>
          <w:sz w:val="22"/>
          <w:szCs w:val="22"/>
          <w:lang w:val="en-GB"/>
        </w:rPr>
        <w:fldChar w:fldCharType="end"/>
      </w:r>
      <w:r w:rsidR="002E195B" w:rsidRPr="00224017">
        <w:rPr>
          <w:sz w:val="22"/>
          <w:szCs w:val="22"/>
          <w:lang w:val="en-GB"/>
        </w:rPr>
        <w:t xml:space="preserve">. As it is thus conceptually aligned with the definition of courage as </w:t>
      </w:r>
      <w:r w:rsidR="002E195B" w:rsidRPr="00224017">
        <w:rPr>
          <w:i/>
          <w:sz w:val="22"/>
          <w:szCs w:val="22"/>
          <w:lang w:val="en-GB"/>
        </w:rPr>
        <w:t xml:space="preserve">persistence despite fear </w:t>
      </w:r>
      <w:r w:rsidR="002E195B" w:rsidRPr="00224017">
        <w:rPr>
          <w:sz w:val="22"/>
          <w:szCs w:val="22"/>
          <w:lang w:val="en-GB"/>
        </w:rPr>
        <w:t xml:space="preserve">– which is adopted throughout the current research –, we predicted – and pre-registered – that higher national-level courage is associated with </w:t>
      </w:r>
      <w:r w:rsidR="002E195B" w:rsidRPr="00224017">
        <w:rPr>
          <w:i/>
          <w:sz w:val="22"/>
          <w:szCs w:val="22"/>
          <w:lang w:val="en-GB"/>
        </w:rPr>
        <w:t xml:space="preserve">higher </w:t>
      </w:r>
      <w:r w:rsidR="002E195B" w:rsidRPr="00224017">
        <w:rPr>
          <w:sz w:val="22"/>
          <w:szCs w:val="22"/>
          <w:lang w:val="en-GB"/>
        </w:rPr>
        <w:t>cultural individualism (H1).</w:t>
      </w:r>
      <w:bookmarkStart w:id="10" w:name="_Toc102487519"/>
      <w:r w:rsidR="002E195B" w:rsidRPr="00224017">
        <w:rPr>
          <w:sz w:val="22"/>
          <w:szCs w:val="22"/>
          <w:lang w:val="en-GB"/>
        </w:rPr>
        <w:t xml:space="preserve"> </w:t>
      </w:r>
      <w:bookmarkEnd w:id="10"/>
      <w:r w:rsidR="002E195B" w:rsidRPr="00224017">
        <w:rPr>
          <w:sz w:val="22"/>
          <w:szCs w:val="22"/>
          <w:lang w:val="en-GB"/>
        </w:rPr>
        <w:t xml:space="preserve">Meanwhile, cultural masculinity </w:t>
      </w:r>
      <w:r w:rsidR="009C48C8">
        <w:rPr>
          <w:sz w:val="22"/>
          <w:szCs w:val="22"/>
          <w:lang w:val="en-GB"/>
        </w:rPr>
        <w:t>emphasizes</w:t>
      </w:r>
      <w:r w:rsidR="002E195B" w:rsidRPr="00224017">
        <w:rPr>
          <w:sz w:val="22"/>
          <w:szCs w:val="22"/>
          <w:lang w:val="en-GB"/>
        </w:rPr>
        <w:t xml:space="preserve"> exploration, challenge-seeking, ego recognition, and self-advancement </w:t>
      </w:r>
      <w:proofErr w:type="gramStart"/>
      <w:r w:rsidR="002E195B" w:rsidRPr="00224017">
        <w:rPr>
          <w:sz w:val="22"/>
          <w:szCs w:val="22"/>
          <w:lang w:val="en-GB"/>
        </w:rPr>
        <w:t>as a result of</w:t>
      </w:r>
      <w:proofErr w:type="gramEnd"/>
      <w:r w:rsidR="002E195B" w:rsidRPr="00224017">
        <w:rPr>
          <w:sz w:val="22"/>
          <w:szCs w:val="22"/>
          <w:lang w:val="en-GB"/>
        </w:rPr>
        <w:t xml:space="preserve"> masculine emotional gender roles (Hofstede et al., 2005). As it is thus also closely aligned with the </w:t>
      </w:r>
      <w:r w:rsidR="009C48C8">
        <w:rPr>
          <w:sz w:val="22"/>
          <w:szCs w:val="22"/>
          <w:lang w:val="en-GB"/>
        </w:rPr>
        <w:t>conceptualization</w:t>
      </w:r>
      <w:r w:rsidR="002E195B" w:rsidRPr="00224017">
        <w:rPr>
          <w:sz w:val="22"/>
          <w:szCs w:val="22"/>
          <w:lang w:val="en-GB"/>
        </w:rPr>
        <w:t xml:space="preserve"> of courage as </w:t>
      </w:r>
      <w:r w:rsidR="002E195B" w:rsidRPr="00224017">
        <w:rPr>
          <w:i/>
          <w:sz w:val="22"/>
          <w:szCs w:val="22"/>
          <w:lang w:val="en-GB"/>
        </w:rPr>
        <w:t>persistence despite fear</w:t>
      </w:r>
      <w:r w:rsidR="002E195B" w:rsidRPr="00224017">
        <w:rPr>
          <w:iCs/>
          <w:sz w:val="22"/>
          <w:szCs w:val="22"/>
          <w:lang w:val="en-GB"/>
        </w:rPr>
        <w:t xml:space="preserve"> – albeit through different cultural processes – </w:t>
      </w:r>
      <w:r w:rsidR="002E195B" w:rsidRPr="00224017">
        <w:rPr>
          <w:sz w:val="22"/>
          <w:szCs w:val="22"/>
          <w:lang w:val="en-GB"/>
        </w:rPr>
        <w:t>we further predict – and pre-registered –that higher national courage is associated with higher cultural masculinity (H2).</w:t>
      </w:r>
      <w:r w:rsidR="002E195B">
        <w:rPr>
          <w:sz w:val="22"/>
          <w:szCs w:val="22"/>
        </w:rPr>
        <w:t xml:space="preserve"> </w:t>
      </w:r>
      <w:r w:rsidRPr="00F137B8">
        <w:rPr>
          <w:sz w:val="22"/>
          <w:szCs w:val="22"/>
        </w:rPr>
        <w:t>To further situate courage within the broader conceptual and empirical space of cultural</w:t>
      </w:r>
      <w:r w:rsidR="009C48C8">
        <w:rPr>
          <w:sz w:val="22"/>
          <w:szCs w:val="22"/>
        </w:rPr>
        <w:t>,</w:t>
      </w:r>
      <w:r w:rsidRPr="00F137B8">
        <w:rPr>
          <w:sz w:val="22"/>
          <w:szCs w:val="22"/>
        </w:rPr>
        <w:t xml:space="preserve"> psychological constructs, we also conducted further exploratory, non-pre-registered analyses to examine its relationship with the other four Hofstede dimensions </w:t>
      </w:r>
      <w:r w:rsidR="002E195B">
        <w:rPr>
          <w:sz w:val="22"/>
          <w:szCs w:val="22"/>
        </w:rPr>
        <w:t xml:space="preserve">(ERQ1-4) </w:t>
      </w:r>
      <w:r w:rsidRPr="00F137B8">
        <w:rPr>
          <w:sz w:val="22"/>
          <w:szCs w:val="22"/>
        </w:rPr>
        <w:t xml:space="preserve">and with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dimension </w:t>
      </w:r>
      <w:commentRangeStart w:id="11"/>
      <w:commentRangeStart w:id="12"/>
      <w:r w:rsidRPr="00F137B8">
        <w:rPr>
          <w:sz w:val="22"/>
          <w:szCs w:val="22"/>
        </w:rPr>
        <w:fldChar w:fldCharType="begin"/>
      </w:r>
      <w:r w:rsidR="0073438F">
        <w:rPr>
          <w:sz w:val="22"/>
          <w:szCs w:val="22"/>
        </w:rPr>
        <w:instrText xml:space="preserve"> ADDIN ZOTERO_ITEM CSL_CITATION {"citationID":"kKmbXg1K","properties":{"formattedCitation":"(Gelfand et al., 2021)","plainCitation":"(Gelfand et al., 2021)","noteIndex":0},"citationItems":[{"id":366,"uris":["http://zotero.org/users/11894436/items/Y6HRPA75"],"itemData":{"id":366,"type":"article-journal","container-title":"The Lancet Planetary Health","DOI":"10.1016/S2542-5196(20)30301-6","ISSN":"2542-5196","issue":"3","journalAbbreviation":"The Lancet Planetary Health","language":"English","note":"publisher: Elsevier\nPMID: 33524310","page":"e135-e144","source":"www.thelancet.com","title":"The relationship between cultural tightness–looseness and COVID-19 cases and deaths: a global analysis","title-short":"The relationship between cultural tightness–looseness and COVID-19 cases and deaths","volume":"5","author":[{"family":"Gelfand","given":"Michele J."},{"family":"Jackson","given":"Joshua Conrad"},{"family":"Pan","given":"Xinyue"},{"family":"Nau","given":"Dana"},{"family":"Pieper","given":"Dylan"},{"family":"Denison","given":"Emmy"},{"family":"Dagher","given":"Munqith"},{"family":"Lange","given":"Paul A. M. Van"},{"family":"Chiu","given":"Chi-Yue"},{"family":"Wang","given":"Mo"}],"issued":{"date-parts":[["2021",3,1]]}},"label":"page"}],"schema":"https://github.com/citation-style-language/schema/raw/master/csl-citation.json"} </w:instrText>
      </w:r>
      <w:r w:rsidRPr="00F137B8">
        <w:rPr>
          <w:sz w:val="22"/>
          <w:szCs w:val="22"/>
        </w:rPr>
        <w:fldChar w:fldCharType="separate"/>
      </w:r>
      <w:r w:rsidR="0073438F">
        <w:rPr>
          <w:sz w:val="22"/>
          <w:szCs w:val="22"/>
        </w:rPr>
        <w:t>(</w:t>
      </w:r>
      <w:ins w:id="13" w:author="James K. He" w:date="2023-08-06T18:41:00Z">
        <w:r w:rsidR="0073438F">
          <w:rPr>
            <w:sz w:val="22"/>
            <w:szCs w:val="22"/>
          </w:rPr>
          <w:t xml:space="preserve">ERQ5, </w:t>
        </w:r>
      </w:ins>
      <w:r w:rsidR="0073438F">
        <w:rPr>
          <w:sz w:val="22"/>
          <w:szCs w:val="22"/>
        </w:rPr>
        <w:t>Gelfand et al., 2021)</w:t>
      </w:r>
      <w:r w:rsidRPr="00F137B8">
        <w:rPr>
          <w:sz w:val="22"/>
          <w:szCs w:val="22"/>
        </w:rPr>
        <w:fldChar w:fldCharType="end"/>
      </w:r>
      <w:commentRangeEnd w:id="11"/>
      <w:r w:rsidR="002E195B">
        <w:rPr>
          <w:rStyle w:val="CommentReference"/>
        </w:rPr>
        <w:commentReference w:id="11"/>
      </w:r>
      <w:commentRangeEnd w:id="12"/>
      <w:r w:rsidR="00FA2992">
        <w:rPr>
          <w:rStyle w:val="CommentReference"/>
        </w:rPr>
        <w:commentReference w:id="12"/>
      </w:r>
      <w:r w:rsidRPr="00F137B8">
        <w:rPr>
          <w:sz w:val="22"/>
          <w:szCs w:val="22"/>
        </w:rPr>
        <w:t xml:space="preserve">. </w:t>
      </w:r>
    </w:p>
    <w:p w14:paraId="14C84A19" w14:textId="456FDDE4" w:rsidR="00D63A29" w:rsidRPr="00F137B8" w:rsidRDefault="00000000">
      <w:pPr>
        <w:pStyle w:val="Heading2"/>
        <w:rPr>
          <w:sz w:val="22"/>
          <w:szCs w:val="22"/>
        </w:rPr>
      </w:pPr>
      <w:bookmarkStart w:id="14" w:name="_p48h31fk8jzp" w:colFirst="0" w:colLast="0"/>
      <w:bookmarkEnd w:id="14"/>
      <w:r w:rsidRPr="00F137B8">
        <w:rPr>
          <w:sz w:val="22"/>
          <w:szCs w:val="22"/>
        </w:rPr>
        <w:lastRenderedPageBreak/>
        <w:t xml:space="preserve">III: Societal </w:t>
      </w:r>
      <w:r w:rsidR="00657312">
        <w:rPr>
          <w:sz w:val="22"/>
          <w:szCs w:val="22"/>
        </w:rPr>
        <w:t>i</w:t>
      </w:r>
      <w:r w:rsidRPr="00F137B8">
        <w:rPr>
          <w:sz w:val="22"/>
          <w:szCs w:val="22"/>
        </w:rPr>
        <w:t xml:space="preserve">mplication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62CF5B00" w14:textId="0E4B0D9B" w:rsidR="00D63A29" w:rsidRPr="00F137B8" w:rsidRDefault="00000000">
      <w:pPr>
        <w:rPr>
          <w:sz w:val="22"/>
          <w:szCs w:val="22"/>
        </w:rPr>
      </w:pPr>
      <w:r w:rsidRPr="00F137B8">
        <w:rPr>
          <w:sz w:val="22"/>
          <w:szCs w:val="22"/>
        </w:rPr>
        <w:t>To highlight the societal implications of national courage, in this study, we focus on a theoretically guided selection of two societal outcomes that</w:t>
      </w:r>
      <w:r w:rsidR="002E195B">
        <w:rPr>
          <w:sz w:val="22"/>
          <w:szCs w:val="22"/>
        </w:rPr>
        <w:t xml:space="preserve"> are</w:t>
      </w:r>
      <w:r w:rsidRPr="00F137B8">
        <w:rPr>
          <w:sz w:val="22"/>
          <w:szCs w:val="22"/>
        </w:rPr>
        <w:t xml:space="preserve"> (</w:t>
      </w:r>
      <w:r w:rsidR="00673948">
        <w:rPr>
          <w:sz w:val="22"/>
          <w:szCs w:val="22"/>
        </w:rPr>
        <w:t>1</w:t>
      </w:r>
      <w:r w:rsidRPr="00F137B8">
        <w:rPr>
          <w:sz w:val="22"/>
          <w:szCs w:val="22"/>
        </w:rPr>
        <w:t>) highly consequential, (</w:t>
      </w:r>
      <w:r w:rsidR="00673948">
        <w:rPr>
          <w:sz w:val="22"/>
          <w:szCs w:val="22"/>
        </w:rPr>
        <w:t>2</w:t>
      </w:r>
      <w:r w:rsidRPr="00F137B8">
        <w:rPr>
          <w:sz w:val="22"/>
          <w:szCs w:val="22"/>
        </w:rPr>
        <w:t xml:space="preserve">) </w:t>
      </w:r>
      <w:r w:rsidR="002E195B">
        <w:rPr>
          <w:sz w:val="22"/>
          <w:szCs w:val="22"/>
        </w:rPr>
        <w:t>embedded in very different societal domains</w:t>
      </w:r>
      <w:r w:rsidR="009C48C8">
        <w:rPr>
          <w:sz w:val="22"/>
          <w:szCs w:val="22"/>
        </w:rPr>
        <w:t>,</w:t>
      </w:r>
      <w:r w:rsidR="002E195B">
        <w:rPr>
          <w:sz w:val="22"/>
          <w:szCs w:val="22"/>
        </w:rPr>
        <w:t xml:space="preserve"> </w:t>
      </w:r>
      <w:r w:rsidRPr="00F137B8">
        <w:rPr>
          <w:sz w:val="22"/>
          <w:szCs w:val="22"/>
        </w:rPr>
        <w:t>and (</w:t>
      </w:r>
      <w:r w:rsidR="00673948">
        <w:rPr>
          <w:sz w:val="22"/>
          <w:szCs w:val="22"/>
        </w:rPr>
        <w:t>3</w:t>
      </w:r>
      <w:r w:rsidRPr="00F137B8">
        <w:rPr>
          <w:sz w:val="22"/>
          <w:szCs w:val="22"/>
        </w:rPr>
        <w:t xml:space="preserve">) indicative of both, the promise and peril of national courage: innovation and terrorism. </w:t>
      </w:r>
    </w:p>
    <w:p w14:paraId="47E2F880" w14:textId="76A1EA54" w:rsidR="00D63A29" w:rsidRPr="00F137B8" w:rsidRDefault="00000000">
      <w:pPr>
        <w:pStyle w:val="Heading3"/>
        <w:rPr>
          <w:sz w:val="22"/>
          <w:szCs w:val="22"/>
        </w:rPr>
      </w:pPr>
      <w:bookmarkStart w:id="15" w:name="_utdent1lzq4n" w:colFirst="0" w:colLast="0"/>
      <w:bookmarkEnd w:id="15"/>
      <w:r w:rsidRPr="00F137B8">
        <w:rPr>
          <w:sz w:val="22"/>
          <w:szCs w:val="22"/>
        </w:rPr>
        <w:t xml:space="preserve">Courage and </w:t>
      </w:r>
      <w:r w:rsidR="00657312">
        <w:rPr>
          <w:sz w:val="22"/>
          <w:szCs w:val="22"/>
        </w:rPr>
        <w:t>i</w:t>
      </w:r>
      <w:r w:rsidRPr="00F137B8">
        <w:rPr>
          <w:sz w:val="22"/>
          <w:szCs w:val="22"/>
        </w:rPr>
        <w:t>nnovation</w:t>
      </w:r>
    </w:p>
    <w:p w14:paraId="696416BF" w14:textId="435FE758" w:rsidR="00D63A29" w:rsidRPr="00F137B8" w:rsidRDefault="00000000">
      <w:pPr>
        <w:rPr>
          <w:sz w:val="22"/>
          <w:szCs w:val="22"/>
        </w:rPr>
      </w:pPr>
      <w:r w:rsidRPr="00F137B8">
        <w:rPr>
          <w:sz w:val="22"/>
          <w:szCs w:val="22"/>
        </w:rPr>
        <w:t xml:space="preserve">Innovation is commonly understood as the creation of new processes to achieve specific tasks and can take shape as both incremental improvement and drastic breakthroughs </w:t>
      </w:r>
      <w:r w:rsidRPr="00F137B8">
        <w:rPr>
          <w:sz w:val="22"/>
          <w:szCs w:val="22"/>
        </w:rPr>
        <w:fldChar w:fldCharType="begin"/>
      </w:r>
      <w:r w:rsidR="0073438F">
        <w:rPr>
          <w:sz w:val="22"/>
          <w:szCs w:val="22"/>
        </w:rPr>
        <w:instrText xml:space="preserve"> ADDIN ZOTERO_ITEM CSL_CITATION {"citationID":"iq81ZDK2","properties":{"formattedCitation":"(Norman &amp; Verganti, 2014)","plainCitation":"(Norman &amp; Verganti, 2014)","noteIndex":0},"citationItems":[{"id":76,"uris":["http://zotero.org/users/11894436/items/DAWEQPYW"],"itemData":{"id":76,"type":"article-journal","container-title":"Design Issues","issue":"1","note":"publisher: MIT Press One Rogers Street, Cambridge, MA 02142-1209, USA journals-info …","page":"78–96","title":"Incremental and radical innovation: Design research vs. technology and meaning change","volume":"30","author":[{"family":"Norman","given":"Donald A"},{"family":"Verganti","given":"Roberto"}],"issued":{"date-parts":[["2014"]]}}}],"schema":"https://github.com/citation-style-language/schema/raw/master/csl-citation.json"} </w:instrText>
      </w:r>
      <w:r w:rsidRPr="00F137B8">
        <w:rPr>
          <w:sz w:val="22"/>
          <w:szCs w:val="22"/>
        </w:rPr>
        <w:fldChar w:fldCharType="separate"/>
      </w:r>
      <w:r w:rsidR="00F137B8" w:rsidRPr="00F137B8">
        <w:rPr>
          <w:sz w:val="22"/>
          <w:szCs w:val="22"/>
        </w:rPr>
        <w:t xml:space="preserve">(Norman &amp; </w:t>
      </w:r>
      <w:proofErr w:type="spellStart"/>
      <w:r w:rsidR="00F137B8" w:rsidRPr="00F137B8">
        <w:rPr>
          <w:sz w:val="22"/>
          <w:szCs w:val="22"/>
        </w:rPr>
        <w:t>Verganti</w:t>
      </w:r>
      <w:proofErr w:type="spellEnd"/>
      <w:r w:rsidR="00F137B8" w:rsidRPr="00F137B8">
        <w:rPr>
          <w:sz w:val="22"/>
          <w:szCs w:val="22"/>
        </w:rPr>
        <w:t>, 2014)</w:t>
      </w:r>
      <w:r w:rsidRPr="00F137B8">
        <w:rPr>
          <w:sz w:val="22"/>
          <w:szCs w:val="22"/>
        </w:rPr>
        <w:fldChar w:fldCharType="end"/>
      </w:r>
      <w:r w:rsidRPr="00F137B8">
        <w:rPr>
          <w:sz w:val="22"/>
          <w:szCs w:val="22"/>
        </w:rPr>
        <w:t xml:space="preserve">. Conceptually, innovation is closely linked to courage through risk-taking, a core component of courage </w:t>
      </w:r>
      <w:r w:rsidRPr="00F137B8">
        <w:rPr>
          <w:sz w:val="22"/>
          <w:szCs w:val="22"/>
        </w:rPr>
        <w:fldChar w:fldCharType="begin"/>
      </w:r>
      <w:r w:rsidR="0073438F">
        <w:rPr>
          <w:sz w:val="22"/>
          <w:szCs w:val="22"/>
        </w:rPr>
        <w:instrText xml:space="preserve"> ADDIN ZOTERO_ITEM CSL_CITATION {"citationID":"xFpD65Vt","properties":{"formattedCitation":"(Howard &amp; Alipour, 2014)","plainCitation":"(Howard &amp; Alipour, 2014)","noteIndex":0},"citationItems":[{"id":161,"uris":["http://zotero.org/users/11894436/items/NKKA45IT"],"itemData":{"id":161,"type":"article-journal","container-title":"The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K"}],"issued":{"date-parts":[["2014"]]}}}],"schema":"https://github.com/citation-style-language/schema/raw/master/csl-citation.json"} </w:instrText>
      </w:r>
      <w:r w:rsidRPr="00F137B8">
        <w:rPr>
          <w:sz w:val="22"/>
          <w:szCs w:val="22"/>
        </w:rPr>
        <w:fldChar w:fldCharType="separate"/>
      </w:r>
      <w:r w:rsidR="00F137B8" w:rsidRPr="00F137B8">
        <w:rPr>
          <w:sz w:val="22"/>
          <w:szCs w:val="22"/>
        </w:rPr>
        <w:t xml:space="preserve">(Howard &amp; </w:t>
      </w:r>
      <w:proofErr w:type="spellStart"/>
      <w:r w:rsidR="00F137B8" w:rsidRPr="00F137B8">
        <w:rPr>
          <w:sz w:val="22"/>
          <w:szCs w:val="22"/>
        </w:rPr>
        <w:t>Alipour</w:t>
      </w:r>
      <w:proofErr w:type="spellEnd"/>
      <w:r w:rsidR="00F137B8" w:rsidRPr="00F137B8">
        <w:rPr>
          <w:sz w:val="22"/>
          <w:szCs w:val="22"/>
        </w:rPr>
        <w:t>, 2014)</w:t>
      </w:r>
      <w:r w:rsidRPr="00F137B8">
        <w:rPr>
          <w:sz w:val="22"/>
          <w:szCs w:val="22"/>
        </w:rPr>
        <w:fldChar w:fldCharType="end"/>
      </w:r>
      <w:r w:rsidRPr="00F137B8">
        <w:rPr>
          <w:sz w:val="22"/>
          <w:szCs w:val="22"/>
        </w:rPr>
        <w:t xml:space="preserve">, and a key condition for innovation </w:t>
      </w:r>
      <w:r w:rsidRPr="00F137B8">
        <w:rPr>
          <w:sz w:val="22"/>
          <w:szCs w:val="22"/>
        </w:rPr>
        <w:fldChar w:fldCharType="begin"/>
      </w:r>
      <w:r w:rsidR="0073438F">
        <w:rPr>
          <w:sz w:val="22"/>
          <w:szCs w:val="22"/>
        </w:rPr>
        <w:instrText xml:space="preserve"> ADDIN ZOTERO_ITEM CSL_CITATION {"citationID":"mCpCfUWx","properties":{"formattedCitation":"(Luthans &amp; Youssef-Morgan, 2017)","plainCitation":"(Luthans &amp; Youssef-Morgan, 2017)","noteIndex":0},"citationItems":[{"id":80,"uris":["http://zotero.org/users/11894436/items/LL2MPA6V"],"itemData":{"id":80,"type":"article-journal","container-title":"Annual Review of Organizational Psychology and Organizational Behavior","note":"publisher: Annual Reviews","page":"339–366","title":"Psychological capital: An evidence-based positive approach","volume":"4","author":[{"family":"Luthans","given":"Fred"},{"family":"Youssef-Morgan","given":"Carolyn M"}],"issued":{"date-parts":[["2017"]]}}}],"schema":"https://github.com/citation-style-language/schema/raw/master/csl-citation.json"} </w:instrText>
      </w:r>
      <w:r w:rsidRPr="00F137B8">
        <w:rPr>
          <w:sz w:val="22"/>
          <w:szCs w:val="22"/>
        </w:rPr>
        <w:fldChar w:fldCharType="separate"/>
      </w:r>
      <w:r w:rsidR="00F137B8" w:rsidRPr="00F137B8">
        <w:rPr>
          <w:sz w:val="22"/>
          <w:szCs w:val="22"/>
        </w:rPr>
        <w:t>(Luthans &amp; Youssef-Morgan, 2017)</w:t>
      </w:r>
      <w:r w:rsidRPr="00F137B8">
        <w:rPr>
          <w:sz w:val="22"/>
          <w:szCs w:val="22"/>
        </w:rPr>
        <w:fldChar w:fldCharType="end"/>
      </w:r>
      <w:r w:rsidRPr="00F137B8">
        <w:rPr>
          <w:sz w:val="22"/>
          <w:szCs w:val="22"/>
        </w:rPr>
        <w:t xml:space="preserve">. Indeed, the lack of courage is considered by entrepreneurs as a barrier to innovation </w:t>
      </w:r>
      <w:r w:rsidRPr="00F137B8">
        <w:rPr>
          <w:sz w:val="22"/>
          <w:szCs w:val="22"/>
        </w:rPr>
        <w:fldChar w:fldCharType="begin"/>
      </w:r>
      <w:r w:rsidR="0073438F">
        <w:rPr>
          <w:sz w:val="22"/>
          <w:szCs w:val="22"/>
        </w:rPr>
        <w:instrText xml:space="preserve"> ADDIN ZOTERO_ITEM CSL_CITATION {"citationID":"3aMsEGaJ","properties":{"formattedCitation":"(Perel, 2002)","plainCitation":"(Perel, 2002)","noteIndex":0},"citationItems":[{"id":75,"uris":["http://zotero.org/users/11894436/items/MZK53EU3"],"itemData":{"id":75,"type":"article-journal","container-title":"Research-Technology Management","issue":"3","note":"publisher: Taylor &amp; Francis","page":"9–17","title":"One Point of View: Corporate Courage: Breaking the Barrier to Innovation","volume":"45","author":[{"family":"Perel","given":"Mel"}],"issued":{"date-parts":[["2002"]]}}}],"schema":"https://github.com/citation-style-language/schema/raw/master/csl-citation.json"}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Perel</w:t>
      </w:r>
      <w:proofErr w:type="spellEnd"/>
      <w:r w:rsidR="00F137B8" w:rsidRPr="00F137B8">
        <w:rPr>
          <w:sz w:val="22"/>
          <w:szCs w:val="22"/>
        </w:rPr>
        <w:t>, 2002)</w:t>
      </w:r>
      <w:r w:rsidRPr="00F137B8">
        <w:rPr>
          <w:sz w:val="22"/>
          <w:szCs w:val="22"/>
        </w:rPr>
        <w:fldChar w:fldCharType="end"/>
      </w:r>
      <w:r w:rsidRPr="00F137B8">
        <w:rPr>
          <w:sz w:val="22"/>
          <w:szCs w:val="22"/>
        </w:rPr>
        <w:t xml:space="preserve"> and a barrier to the uptake of new technologies </w:t>
      </w:r>
      <w:r w:rsidRPr="00F137B8">
        <w:rPr>
          <w:sz w:val="22"/>
          <w:szCs w:val="22"/>
        </w:rPr>
        <w:fldChar w:fldCharType="begin"/>
      </w:r>
      <w:r w:rsidR="0073438F">
        <w:rPr>
          <w:sz w:val="22"/>
          <w:szCs w:val="22"/>
        </w:rPr>
        <w:instrText xml:space="preserve"> ADDIN ZOTERO_ITEM CSL_CITATION {"citationID":"ncCQMa3A","properties":{"formattedCitation":"(Chatterjee et al., 2020)","plainCitation":"(Chatterjee et al., 2020)","noteIndex":0},"citationItems":[{"id":74,"uris":["http://zotero.org/users/11894436/items/PKGVBYLN"],"itemData":{"id":74,"type":"article-journal","container-title":"Technological Forecasting and Social Change","note":"publisher: Elsevier","page":"120236","title":"Technology adoption and entrepreneurial orientation for rural women: Evidence from India","volume":"160","author":[{"family":"Chatterjee","given":"Susmita"},{"family":"Gupta","given":"Sangita Dutta"},{"family":"Upadhyay","given":"Parijat"}],"issued":{"date-parts":[["2020"]]}}}],"schema":"https://github.com/citation-style-language/schema/raw/master/csl-citation.json"} </w:instrText>
      </w:r>
      <w:r w:rsidRPr="00F137B8">
        <w:rPr>
          <w:sz w:val="22"/>
          <w:szCs w:val="22"/>
        </w:rPr>
        <w:fldChar w:fldCharType="separate"/>
      </w:r>
      <w:r w:rsidR="00F137B8" w:rsidRPr="00F137B8">
        <w:rPr>
          <w:sz w:val="22"/>
          <w:szCs w:val="22"/>
        </w:rPr>
        <w:t>(Chatterjee et al., 2020)</w:t>
      </w:r>
      <w:r w:rsidRPr="00F137B8">
        <w:rPr>
          <w:sz w:val="22"/>
          <w:szCs w:val="22"/>
        </w:rPr>
        <w:fldChar w:fldCharType="end"/>
      </w:r>
      <w:r w:rsidRPr="00F137B8">
        <w:rPr>
          <w:sz w:val="22"/>
          <w:szCs w:val="22"/>
        </w:rPr>
        <w:t xml:space="preserve">. Previous individual-level studies have also shown that courage correlates with increased innovation in family firms </w:t>
      </w:r>
      <w:r w:rsidRPr="00F137B8">
        <w:rPr>
          <w:sz w:val="22"/>
          <w:szCs w:val="22"/>
        </w:rPr>
        <w:fldChar w:fldCharType="begin"/>
      </w:r>
      <w:r w:rsidR="0073438F">
        <w:rPr>
          <w:sz w:val="22"/>
          <w:szCs w:val="22"/>
        </w:rPr>
        <w:instrText xml:space="preserve"> ADDIN ZOTERO_ITEM CSL_CITATION {"citationID":"PrYNNl4N","properties":{"formattedCitation":"(Naldi et al., 2007)","plainCitation":"(Naldi et al., 2007)","noteIndex":0},"citationItems":[{"id":79,"uris":["http://zotero.org/users/11894436/items/R7SUVTEV"],"itemData":{"id":79,"type":"article-journal","container-title":"Family Business Review","issue":"1","note":"publisher: SAGE Publications Sage CA: Los Angeles, CA","page":"33–47","title":"Entrepreneurial orientation, risk taking, and performance in family firms","volume":"20","author":[{"family":"Naldi","given":"Lucia"},{"family":"Nordqvist","given":"Mattias"},{"family":"Sjöberg","given":"Karin"},{"family":"Wiklund","given":"Johan"}],"issued":{"date-parts":[["2007"]]}}}],"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Naldi</w:t>
      </w:r>
      <w:proofErr w:type="spellEnd"/>
      <w:r w:rsidR="00F137B8" w:rsidRPr="00F137B8">
        <w:rPr>
          <w:sz w:val="22"/>
          <w:szCs w:val="22"/>
        </w:rPr>
        <w:t xml:space="preserve"> et al., 2007)</w:t>
      </w:r>
      <w:r w:rsidRPr="00F137B8">
        <w:rPr>
          <w:sz w:val="22"/>
          <w:szCs w:val="22"/>
        </w:rPr>
        <w:fldChar w:fldCharType="end"/>
      </w:r>
      <w:r w:rsidRPr="00F137B8">
        <w:rPr>
          <w:sz w:val="22"/>
          <w:szCs w:val="22"/>
        </w:rPr>
        <w:t xml:space="preserve">, and that behavioral courage correlates with innovative work behavior in the public sector </w:t>
      </w:r>
      <w:r w:rsidRPr="00F137B8">
        <w:rPr>
          <w:sz w:val="22"/>
          <w:szCs w:val="22"/>
        </w:rPr>
        <w:fldChar w:fldCharType="begin"/>
      </w:r>
      <w:r w:rsidR="0073438F">
        <w:rPr>
          <w:sz w:val="22"/>
          <w:szCs w:val="22"/>
        </w:rPr>
        <w:instrText xml:space="preserve"> ADDIN ZOTERO_ITEM CSL_CITATION {"citationID":"VxHuYW0S","properties":{"formattedCitation":"(Bibi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 xml:space="preserve">(Bibi &amp; </w:t>
      </w:r>
      <w:proofErr w:type="spellStart"/>
      <w:r w:rsidR="00F137B8" w:rsidRPr="00F137B8">
        <w:rPr>
          <w:sz w:val="22"/>
          <w:szCs w:val="22"/>
        </w:rPr>
        <w:t>Afsar</w:t>
      </w:r>
      <w:proofErr w:type="spellEnd"/>
      <w:r w:rsidR="00F137B8" w:rsidRPr="00F137B8">
        <w:rPr>
          <w:sz w:val="22"/>
          <w:szCs w:val="22"/>
        </w:rPr>
        <w:t>, 2020)</w:t>
      </w:r>
      <w:r w:rsidRPr="00F137B8">
        <w:rPr>
          <w:sz w:val="22"/>
          <w:szCs w:val="22"/>
        </w:rPr>
        <w:fldChar w:fldCharType="end"/>
      </w:r>
      <w:r w:rsidRPr="00F137B8">
        <w:rPr>
          <w:sz w:val="22"/>
          <w:szCs w:val="22"/>
        </w:rPr>
        <w:t xml:space="preserve">. Moreover, previous region-level research has demonstrated a positive association between regional cultural courage and start-up foundation rates </w:t>
      </w:r>
      <w:r w:rsidRPr="00F137B8">
        <w:rPr>
          <w:sz w:val="22"/>
          <w:szCs w:val="22"/>
        </w:rPr>
        <w:fldChar w:fldCharType="begin"/>
      </w:r>
      <w:r w:rsidR="0073438F">
        <w:rPr>
          <w:sz w:val="22"/>
          <w:szCs w:val="22"/>
        </w:rPr>
        <w:instrText xml:space="preserve"> ADDIN ZOTERO_ITEM CSL_CITATION {"citationID":"C2yvxpPC","properties":{"formattedCitation":"(Ebert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These findings highlight the potential societal boon of cultural courage. Building upon them, we predict – and pre-registered – that higher national courage is associated with higher national levels of innovation (H3).</w:t>
      </w:r>
    </w:p>
    <w:p w14:paraId="3FC98BD5" w14:textId="10DDC3ED" w:rsidR="00D63A29" w:rsidRPr="00F137B8" w:rsidRDefault="00000000">
      <w:pPr>
        <w:pStyle w:val="Heading3"/>
        <w:rPr>
          <w:sz w:val="22"/>
          <w:szCs w:val="22"/>
        </w:rPr>
      </w:pPr>
      <w:bookmarkStart w:id="16" w:name="_9nvfywp31y1" w:colFirst="0" w:colLast="0"/>
      <w:bookmarkEnd w:id="16"/>
      <w:r w:rsidRPr="00F137B8">
        <w:rPr>
          <w:sz w:val="22"/>
          <w:szCs w:val="22"/>
        </w:rPr>
        <w:t>Courage and</w:t>
      </w:r>
      <w:r w:rsidR="00657312">
        <w:rPr>
          <w:sz w:val="22"/>
          <w:szCs w:val="22"/>
        </w:rPr>
        <w:t xml:space="preserve"> t</w:t>
      </w:r>
      <w:r w:rsidRPr="00F137B8">
        <w:rPr>
          <w:sz w:val="22"/>
          <w:szCs w:val="22"/>
        </w:rPr>
        <w:t>errorism</w:t>
      </w:r>
    </w:p>
    <w:p w14:paraId="32063A2E" w14:textId="36B8AEFB" w:rsidR="00D63A29" w:rsidRPr="00F137B8" w:rsidRDefault="00000000">
      <w:pPr>
        <w:rPr>
          <w:sz w:val="22"/>
          <w:szCs w:val="22"/>
        </w:rPr>
      </w:pPr>
      <w:r w:rsidRPr="00F137B8">
        <w:rPr>
          <w:sz w:val="22"/>
          <w:szCs w:val="22"/>
        </w:rPr>
        <w:t xml:space="preserve">Conventionally, terrorism is measured by the frequency and seriousness of terrorist attacks in a society. While perhaps somewhat counterintuitive at first, on a conceptual level, courage can be linked to terrorism through </w:t>
      </w:r>
      <w:r w:rsidR="00673948">
        <w:rPr>
          <w:sz w:val="22"/>
          <w:szCs w:val="22"/>
        </w:rPr>
        <w:t>(</w:t>
      </w:r>
      <w:r w:rsidRPr="00F137B8">
        <w:rPr>
          <w:sz w:val="22"/>
          <w:szCs w:val="22"/>
        </w:rPr>
        <w:t>1) the willingness to persist despite fear and strong negative personal consequences</w:t>
      </w:r>
      <w:r w:rsidR="00A737C8">
        <w:rPr>
          <w:sz w:val="22"/>
          <w:szCs w:val="22"/>
        </w:rPr>
        <w:t xml:space="preserve"> </w:t>
      </w:r>
      <w:r w:rsidRPr="00F137B8">
        <w:rPr>
          <w:sz w:val="22"/>
          <w:szCs w:val="22"/>
        </w:rPr>
        <w:t xml:space="preserve">(often including imprisonment or even death) that are required of terrorist actors when engaging in illegal and harmful extremist activities and </w:t>
      </w:r>
      <w:r w:rsidR="00673948">
        <w:rPr>
          <w:sz w:val="22"/>
          <w:szCs w:val="22"/>
        </w:rPr>
        <w:t>(</w:t>
      </w:r>
      <w:r w:rsidRPr="00F137B8">
        <w:rPr>
          <w:sz w:val="22"/>
          <w:szCs w:val="22"/>
        </w:rPr>
        <w:t xml:space="preserve">2) the </w:t>
      </w:r>
      <w:r w:rsidR="00DB074B">
        <w:rPr>
          <w:sz w:val="22"/>
          <w:szCs w:val="22"/>
        </w:rPr>
        <w:t>deeply held</w:t>
      </w:r>
      <w:r w:rsidRPr="00F137B8">
        <w:rPr>
          <w:sz w:val="22"/>
          <w:szCs w:val="22"/>
        </w:rPr>
        <w:t xml:space="preserve"> conviction of </w:t>
      </w:r>
      <w:r w:rsidR="00DB074B">
        <w:rPr>
          <w:sz w:val="22"/>
          <w:szCs w:val="22"/>
        </w:rPr>
        <w:t xml:space="preserve">many </w:t>
      </w:r>
      <w:r w:rsidRPr="00F137B8">
        <w:rPr>
          <w:sz w:val="22"/>
          <w:szCs w:val="22"/>
        </w:rPr>
        <w:t xml:space="preserve">terrorist actors that they are engaging in brave and courageous deeds. Corroborating this notion, previous qualitative research on terrorist actors has indeed found strong tendencies among terrorist actors to consider their own actions </w:t>
      </w:r>
      <w:r w:rsidRPr="00F137B8">
        <w:rPr>
          <w:sz w:val="22"/>
          <w:szCs w:val="22"/>
        </w:rPr>
        <w:lastRenderedPageBreak/>
        <w:t xml:space="preserve">courageous </w:t>
      </w:r>
      <w:r w:rsidRPr="00F137B8">
        <w:rPr>
          <w:sz w:val="22"/>
          <w:szCs w:val="22"/>
        </w:rPr>
        <w:fldChar w:fldCharType="begin"/>
      </w:r>
      <w:r w:rsidR="0073438F">
        <w:rPr>
          <w:sz w:val="22"/>
          <w:szCs w:val="22"/>
        </w:rPr>
        <w:instrText xml:space="preserve"> ADDIN ZOTERO_ITEM CSL_CITATION {"citationID":"5WaphU4t","properties":{"formattedCitation":"(Pury et al., 2015; Silke, 2004)","plainCitation":"(Pury et al., 2015; Silke, 2004)","noteIndex":0},"citationItems":[{"id":86,"uris":["http://zotero.org/users/11894436/items/ZMD8PVBF"],"itemData":{"id":86,"type":"article-journal","container-title":"The Journal of Positive Psychology","issue":"5","note":"publisher: Taylor &amp; Francis","page":"383–388","title":"Is courage always a virtue? Suicide, killing, and bad courage","volume":"10","author":[{"family":"Pury","given":"Cynthia LS"},{"family":"Starkey","given":"Charles B"},{"family":"Kulik","given":"Renee E"},{"family":"Skjerning","given":"Karen L"},{"family":"Sullivan","given":"Emily A"}],"issued":{"date-parts":[["2015"]]}}},{"id":82,"uris":["http://zotero.org/users/11894436/items/8K87TYAE"],"itemData":{"id":82,"type":"article-journal","container-title":"Research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73438F">
        <w:rPr>
          <w:sz w:val="22"/>
          <w:szCs w:val="22"/>
        </w:rPr>
        <w:t>(</w:t>
      </w:r>
      <w:proofErr w:type="spellStart"/>
      <w:r w:rsidR="0073438F">
        <w:rPr>
          <w:sz w:val="22"/>
          <w:szCs w:val="22"/>
        </w:rPr>
        <w:t>Pury</w:t>
      </w:r>
      <w:proofErr w:type="spellEnd"/>
      <w:r w:rsidR="0073438F">
        <w:rPr>
          <w:sz w:val="22"/>
          <w:szCs w:val="22"/>
        </w:rPr>
        <w:t xml:space="preserve"> et al., 2015; Silke, 2004)</w:t>
      </w:r>
      <w:r w:rsidRPr="00F137B8">
        <w:rPr>
          <w:sz w:val="22"/>
          <w:szCs w:val="22"/>
        </w:rPr>
        <w:fldChar w:fldCharType="end"/>
      </w:r>
      <w:r w:rsidRPr="00F137B8">
        <w:rPr>
          <w:sz w:val="22"/>
          <w:szCs w:val="22"/>
        </w:rPr>
        <w:t>. These previous works highlight the potential societal bane of national courage, against whose backdrop we predict – and pre-registered – that higher national courage is associated with higher national levels of terrorism (H4).</w:t>
      </w:r>
    </w:p>
    <w:p w14:paraId="33F2BB59" w14:textId="222E3036" w:rsidR="00D63A29" w:rsidRPr="00F137B8" w:rsidRDefault="00000000">
      <w:pPr>
        <w:rPr>
          <w:sz w:val="22"/>
          <w:szCs w:val="22"/>
        </w:rPr>
      </w:pPr>
      <w:r w:rsidRPr="00F137B8">
        <w:rPr>
          <w:sz w:val="22"/>
          <w:szCs w:val="22"/>
        </w:rPr>
        <w:t xml:space="preserve">All four </w:t>
      </w:r>
      <w:r w:rsidR="00DB074B">
        <w:rPr>
          <w:sz w:val="22"/>
          <w:szCs w:val="22"/>
        </w:rPr>
        <w:t xml:space="preserve">a priori </w:t>
      </w:r>
      <w:r w:rsidRPr="00F137B8">
        <w:rPr>
          <w:sz w:val="22"/>
          <w:szCs w:val="22"/>
        </w:rPr>
        <w:t xml:space="preserve">hypotheses have been pre-registered on Open Science Foundation following the </w:t>
      </w:r>
      <w:r w:rsidRPr="00F137B8">
        <w:rPr>
          <w:i/>
          <w:sz w:val="22"/>
          <w:szCs w:val="22"/>
        </w:rPr>
        <w:t>As-Predicted</w:t>
      </w:r>
      <w:r w:rsidRPr="00F137B8">
        <w:rPr>
          <w:sz w:val="22"/>
          <w:szCs w:val="22"/>
        </w:rPr>
        <w:t xml:space="preserve"> framework, available at: </w:t>
      </w:r>
      <w:hyperlink r:id="rId13">
        <w:r w:rsidRPr="00F137B8">
          <w:rPr>
            <w:color w:val="1155CC"/>
            <w:sz w:val="22"/>
            <w:szCs w:val="22"/>
            <w:u w:val="single"/>
          </w:rPr>
          <w:t>https://osf.io/g5wjt/?view_only=5e384f80983a43d5a29a33154e5f922a</w:t>
        </w:r>
      </w:hyperlink>
      <w:r w:rsidRPr="00F137B8">
        <w:rPr>
          <w:sz w:val="22"/>
          <w:szCs w:val="22"/>
        </w:rPr>
        <w:t xml:space="preserve">. We note that the exploratory analysis of the other Hofstede dimensions </w:t>
      </w:r>
      <w:r w:rsidR="00DB074B">
        <w:rPr>
          <w:sz w:val="22"/>
          <w:szCs w:val="22"/>
        </w:rPr>
        <w:t xml:space="preserve">(ERQ 1-4) </w:t>
      </w:r>
      <w:r w:rsidRPr="00F137B8">
        <w:rPr>
          <w:sz w:val="22"/>
          <w:szCs w:val="22"/>
        </w:rPr>
        <w:t xml:space="preserve">and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DB074B">
        <w:rPr>
          <w:sz w:val="22"/>
          <w:szCs w:val="22"/>
        </w:rPr>
        <w:t xml:space="preserve"> (ERQ 5)</w:t>
      </w:r>
      <w:r w:rsidRPr="00F137B8">
        <w:rPr>
          <w:sz w:val="22"/>
          <w:szCs w:val="22"/>
        </w:rPr>
        <w:t xml:space="preserve"> were not pre-registered and have been added to </w:t>
      </w:r>
      <w:proofErr w:type="gramStart"/>
      <w:r w:rsidRPr="00F137B8">
        <w:rPr>
          <w:sz w:val="22"/>
          <w:szCs w:val="22"/>
        </w:rPr>
        <w:t xml:space="preserve">more comprehensively </w:t>
      </w:r>
      <w:r w:rsidR="009C48C8">
        <w:rPr>
          <w:sz w:val="22"/>
          <w:szCs w:val="22"/>
        </w:rPr>
        <w:t>scrutinize</w:t>
      </w:r>
      <w:r w:rsidR="00DB074B">
        <w:rPr>
          <w:sz w:val="22"/>
          <w:szCs w:val="22"/>
        </w:rPr>
        <w:t xml:space="preserve"> the discriminant validity</w:t>
      </w:r>
      <w:r w:rsidRPr="00F137B8">
        <w:rPr>
          <w:sz w:val="22"/>
          <w:szCs w:val="22"/>
        </w:rPr>
        <w:t xml:space="preserve"> </w:t>
      </w:r>
      <w:r w:rsidR="00DB074B">
        <w:rPr>
          <w:sz w:val="22"/>
          <w:szCs w:val="22"/>
        </w:rPr>
        <w:t xml:space="preserve">of </w:t>
      </w:r>
      <w:r w:rsidRPr="00F137B8">
        <w:rPr>
          <w:sz w:val="22"/>
          <w:szCs w:val="22"/>
        </w:rPr>
        <w:t>national courage</w:t>
      </w:r>
      <w:proofErr w:type="gramEnd"/>
      <w:r w:rsidRPr="00F137B8">
        <w:rPr>
          <w:sz w:val="22"/>
          <w:szCs w:val="22"/>
        </w:rPr>
        <w:t xml:space="preserve"> </w:t>
      </w:r>
      <w:r w:rsidR="00DB074B">
        <w:rPr>
          <w:sz w:val="22"/>
          <w:szCs w:val="22"/>
        </w:rPr>
        <w:t xml:space="preserve">as a distinct cultural construct </w:t>
      </w:r>
      <w:r w:rsidRPr="00F137B8">
        <w:rPr>
          <w:sz w:val="22"/>
          <w:szCs w:val="22"/>
        </w:rPr>
        <w:t>against other established constructs of national culture.</w:t>
      </w:r>
    </w:p>
    <w:p w14:paraId="020A077F" w14:textId="33DD9256" w:rsidR="00D63A29" w:rsidRPr="00F137B8" w:rsidRDefault="00B7531A">
      <w:pPr>
        <w:rPr>
          <w:sz w:val="22"/>
          <w:szCs w:val="22"/>
        </w:rPr>
      </w:pPr>
      <w:r>
        <w:rPr>
          <w:sz w:val="22"/>
          <w:szCs w:val="22"/>
        </w:rPr>
        <w:br w:type="page"/>
      </w:r>
    </w:p>
    <w:p w14:paraId="55CE5586" w14:textId="77777777" w:rsidR="00D63A29" w:rsidRPr="00F137B8" w:rsidRDefault="00000000">
      <w:pPr>
        <w:pStyle w:val="Heading1"/>
        <w:rPr>
          <w:sz w:val="22"/>
          <w:szCs w:val="22"/>
        </w:rPr>
      </w:pPr>
      <w:bookmarkStart w:id="17" w:name="_e11o3zm3l94m" w:colFirst="0" w:colLast="0"/>
      <w:bookmarkEnd w:id="17"/>
      <w:r w:rsidRPr="00F137B8">
        <w:rPr>
          <w:sz w:val="22"/>
          <w:szCs w:val="22"/>
        </w:rPr>
        <w:lastRenderedPageBreak/>
        <w:t>Methods</w:t>
      </w:r>
    </w:p>
    <w:p w14:paraId="67B3CCF9" w14:textId="3E178AFA" w:rsidR="00D63A29" w:rsidRPr="00F137B8" w:rsidRDefault="00000000">
      <w:pPr>
        <w:rPr>
          <w:sz w:val="22"/>
          <w:szCs w:val="22"/>
        </w:rPr>
      </w:pPr>
      <w:r w:rsidRPr="00F137B8">
        <w:rPr>
          <w:sz w:val="22"/>
          <w:szCs w:val="22"/>
        </w:rPr>
        <w:t xml:space="preserve">The present research received ethical clearance from the </w:t>
      </w:r>
      <w:r w:rsidR="00386C0D" w:rsidRPr="00F137B8">
        <w:rPr>
          <w:sz w:val="22"/>
          <w:szCs w:val="22"/>
        </w:rPr>
        <w:t>Behavioral</w:t>
      </w:r>
      <w:r w:rsidRPr="00F137B8">
        <w:rPr>
          <w:sz w:val="22"/>
          <w:szCs w:val="22"/>
        </w:rPr>
        <w:t xml:space="preserve"> Research Ethics Board at the University of British Columbia (application number: H22-02339). The dataset used in the present work was collected under approval by the Psychology Research Ethics Committee at the University of Cambridge, including a waiver for parental consent (application number: PRE.2017.044).</w:t>
      </w:r>
    </w:p>
    <w:p w14:paraId="77CB4E63" w14:textId="77777777" w:rsidR="00D63A29" w:rsidRPr="00F137B8" w:rsidRDefault="00D63A29">
      <w:pPr>
        <w:rPr>
          <w:sz w:val="22"/>
          <w:szCs w:val="22"/>
        </w:rPr>
      </w:pPr>
    </w:p>
    <w:p w14:paraId="4D8B1550" w14:textId="75C0B193" w:rsidR="00D63A29" w:rsidRPr="00F137B8" w:rsidRDefault="00000000">
      <w:pPr>
        <w:pStyle w:val="Heading2"/>
        <w:rPr>
          <w:sz w:val="22"/>
          <w:szCs w:val="22"/>
        </w:rPr>
      </w:pPr>
      <w:bookmarkStart w:id="18" w:name="_i8puegmkv583" w:colFirst="0" w:colLast="0"/>
      <w:bookmarkEnd w:id="18"/>
      <w:r w:rsidRPr="00F137B8">
        <w:rPr>
          <w:sz w:val="22"/>
          <w:szCs w:val="22"/>
        </w:rPr>
        <w:t xml:space="preserve">Data </w:t>
      </w:r>
      <w:r w:rsidR="00657312">
        <w:rPr>
          <w:sz w:val="22"/>
          <w:szCs w:val="22"/>
        </w:rPr>
        <w:t>s</w:t>
      </w:r>
      <w:r w:rsidRPr="00F137B8">
        <w:rPr>
          <w:sz w:val="22"/>
          <w:szCs w:val="22"/>
        </w:rPr>
        <w:t xml:space="preserve">ources and </w:t>
      </w:r>
      <w:r w:rsidR="00657312">
        <w:rPr>
          <w:sz w:val="22"/>
          <w:szCs w:val="22"/>
        </w:rPr>
        <w:t>p</w:t>
      </w:r>
      <w:r w:rsidRPr="00F137B8">
        <w:rPr>
          <w:sz w:val="22"/>
          <w:szCs w:val="22"/>
        </w:rPr>
        <w:t>reparation</w:t>
      </w:r>
    </w:p>
    <w:p w14:paraId="6BBD86BC" w14:textId="6EEB3AF8" w:rsidR="00D63A29" w:rsidRPr="00F137B8" w:rsidRDefault="00000000">
      <w:pPr>
        <w:pStyle w:val="Heading3"/>
        <w:rPr>
          <w:sz w:val="22"/>
          <w:szCs w:val="22"/>
        </w:rPr>
      </w:pPr>
      <w:bookmarkStart w:id="19" w:name="_337x0o1tv8mj" w:colFirst="0" w:colLast="0"/>
      <w:bookmarkEnd w:id="19"/>
      <w:r w:rsidRPr="00F137B8">
        <w:rPr>
          <w:sz w:val="22"/>
          <w:szCs w:val="22"/>
        </w:rPr>
        <w:t xml:space="preserve">National </w:t>
      </w:r>
      <w:r w:rsidR="00657312">
        <w:rPr>
          <w:sz w:val="22"/>
          <w:szCs w:val="22"/>
        </w:rPr>
        <w:t>c</w:t>
      </w:r>
      <w:r w:rsidRPr="00F137B8">
        <w:rPr>
          <w:sz w:val="22"/>
          <w:szCs w:val="22"/>
        </w:rPr>
        <w:t>ourage</w:t>
      </w:r>
    </w:p>
    <w:p w14:paraId="60E6D0FB" w14:textId="70506125" w:rsidR="00D63A29" w:rsidRPr="00F137B8" w:rsidRDefault="00000000">
      <w:pPr>
        <w:rPr>
          <w:sz w:val="22"/>
          <w:szCs w:val="22"/>
        </w:rPr>
      </w:pPr>
      <w:r w:rsidRPr="00F137B8">
        <w:rPr>
          <w:sz w:val="22"/>
          <w:szCs w:val="22"/>
        </w:rPr>
        <w:t>Individual-level courage data came from</w:t>
      </w:r>
      <w:r w:rsidR="00DB074B">
        <w:rPr>
          <w:sz w:val="22"/>
          <w:szCs w:val="22"/>
        </w:rPr>
        <w:t xml:space="preserve"> the</w:t>
      </w:r>
      <w:r w:rsidRPr="00F137B8">
        <w:rPr>
          <w:sz w:val="22"/>
          <w:szCs w:val="22"/>
        </w:rPr>
        <w:t xml:space="preserve"> TIME Sorting Hat Dataset </w:t>
      </w:r>
      <w:r w:rsidRPr="00F137B8">
        <w:rPr>
          <w:sz w:val="22"/>
          <w:szCs w:val="22"/>
        </w:rPr>
        <w:fldChar w:fldCharType="begin"/>
      </w:r>
      <w:r w:rsidR="0073438F">
        <w:rPr>
          <w:sz w:val="22"/>
          <w:szCs w:val="22"/>
        </w:rPr>
        <w:instrText xml:space="preserve"> ADDIN ZOTERO_ITEM CSL_CITATION {"citationID":"BfwOw4C7","properties":{"formattedCitation":"(Ebert et al., 2019; G\\uc0\\u246{}tz et al., 2020; Zmigrod et al., 2021)","plainCitation":"(Ebert et al., 2019; Götz et al., 2020; Zmigrod et al., 2021)","noteIndex":0},"citationItems":[{"id":43,"uris":["http://zotero.org/users/11894436/items/7WRZUR2Y"],"itemData":{"id":43,"type":"article-journal","abstract":"Objective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Jason"}],"issued":{"date-parts":[["2019"]]}}},{"id":156,"uris":["http://zotero.org/users/11894436/items/UMSVHHQA"],"itemData":{"id":156,"type":"article-journal","container-title":"Journal of Personality","DOI":"10.1111/jopy.12545","issue":"5","note":"publisher: Wiley Online Library","page":"978–992","title":"Age differences in Machiavellianism across the life span: Evidence from a large-scale cross-sectional study","volume":"88","author":[{"family":"Götz","given":"Friedrich M"},{"family":"Bleidorn","given":"Wiebke"},{"family":"Rentfrow","given":"Peter J"}],"issued":{"date-parts":[["2020"]]}}},{"id":345,"uris":["http://zotero.org/users/11894436/items/KXEXPYFJ"],"itemData":{"id":345,"type":"article-journal","abstract":"What are the socio-political consequences of infectious diseases? Humans have evolved to avoid disease and infection, resulting in a set of psychological mechanisms that promote disease-avoidance, referred to as the behavioral immune system (BIS). One manifestation of the BIS is the cautious avoidance of unfamiliar, foreign, or potentially contaminating stimuli. Specifically, when disease infection risk is salient or prevalent, authoritarian attitudes can emerge that seek to avoid and reject foreign outgroups while favoring homogenous, familiar ingroups. In the largest study conducted on the topic to date (N &amp;amp;gt; 240,000), elevated regional levels of infectious pathogens were related to more authoritarian attitudes on three geographical levels: across U.S. metropolitan regions, U.S. states, and cross-culturally across 47 countries. The link between pathogen prevalence and authoritarian psychological dispositions predicted conservative voting behavior in the 2016 U.S. Presidential Election and more authoritarian governance and state laws, in which one group of people imposes asymmetrical laws on others in a hierarchical structure. Furthermore, cross-cultural analysis illustrated that the relationship between infectious diseases and authoritarianism was pronounced for infectious diseases that can be acquired from other humans (nonzoonotic), and does not generalize to other infectious diseases that can only be acquired from non-human species (zoonotic diseases). At a time of heightened awareness of infectious diseases, the current findings are important reminders that public health and ecology can have ramifications for socio-political attitudes by shaping how citizens vote and are governed.","container-title":"Journal of Social and Political Psychology","DOI":"10.5964/jspp.7297","ISSN":"2195-3325","issue":"2","language":"en","license":"Copyright (c) 2021 Leor Zmigrod, Tobias Ebert, Friedrich M. Götz, Peter Jason Rentfrow","note":"number: 2","page":"456-474","source":"jspp.psychopen.eu","title":"The Psychological and Socio-Political Consequences of Infectious Diseases: Authoritarianism, Governance, and Nonzoonotic (Human-to-Human) Infection Transmission","title-short":"The Psychological and Socio-Political Consequences of Infectious Diseases","volume":"9","author":[{"family":"Zmigrod","given":"Leor"},{"family":"Ebert","given":"Tobias"},{"family":"Götz","given":"Friedrich M."},{"family":"Rentfrow","given":"Peter Jason"}],"issued":{"date-parts":[["2021",9,9]]}}}],"schema":"https://github.com/citation-style-language/schema/raw/master/csl-citation.json"} </w:instrText>
      </w:r>
      <w:r w:rsidRPr="00F137B8">
        <w:rPr>
          <w:sz w:val="22"/>
          <w:szCs w:val="22"/>
        </w:rPr>
        <w:fldChar w:fldCharType="separate"/>
      </w:r>
      <w:r w:rsidR="00F137B8" w:rsidRPr="00F137B8">
        <w:rPr>
          <w:sz w:val="22"/>
          <w:szCs w:val="22"/>
        </w:rPr>
        <w:t xml:space="preserve">(Ebert et al., 2019; </w:t>
      </w:r>
      <w:proofErr w:type="spellStart"/>
      <w:r w:rsidR="00F137B8" w:rsidRPr="00F137B8">
        <w:rPr>
          <w:sz w:val="22"/>
          <w:szCs w:val="22"/>
        </w:rPr>
        <w:t>Götz</w:t>
      </w:r>
      <w:proofErr w:type="spellEnd"/>
      <w:r w:rsidR="00F137B8" w:rsidRPr="00F137B8">
        <w:rPr>
          <w:sz w:val="22"/>
          <w:szCs w:val="22"/>
        </w:rPr>
        <w:t xml:space="preserve"> et al., 2020; </w:t>
      </w:r>
      <w:proofErr w:type="spellStart"/>
      <w:r w:rsidR="00F137B8" w:rsidRPr="00F137B8">
        <w:rPr>
          <w:sz w:val="22"/>
          <w:szCs w:val="22"/>
        </w:rPr>
        <w:t>Zmigrod</w:t>
      </w:r>
      <w:proofErr w:type="spellEnd"/>
      <w:r w:rsidR="00F137B8" w:rsidRPr="00F137B8">
        <w:rPr>
          <w:sz w:val="22"/>
          <w:szCs w:val="22"/>
        </w:rPr>
        <w:t xml:space="preserve"> et al., 2021)</w:t>
      </w:r>
      <w:r w:rsidRPr="00F137B8">
        <w:rPr>
          <w:sz w:val="22"/>
          <w:szCs w:val="22"/>
        </w:rPr>
        <w:fldChar w:fldCharType="end"/>
      </w:r>
      <w:r w:rsidRPr="00F137B8">
        <w:rPr>
          <w:sz w:val="22"/>
          <w:szCs w:val="22"/>
        </w:rPr>
        <w:t xml:space="preserve">, which was collected as a collaboration between TIME Magazine and the senior author of the current paper. Therein, courage was measured via the 6-item courage scale, administered on a 7-point Likert scale [sample items: </w:t>
      </w:r>
      <w:r w:rsidR="00DB074B" w:rsidRPr="00224017">
        <w:rPr>
          <w:i/>
          <w:iCs/>
          <w:sz w:val="22"/>
          <w:szCs w:val="22"/>
        </w:rPr>
        <w:t>(1)</w:t>
      </w:r>
      <w:r w:rsidR="00DB074B">
        <w:rPr>
          <w:sz w:val="22"/>
          <w:szCs w:val="22"/>
        </w:rPr>
        <w:t xml:space="preserve"> </w:t>
      </w:r>
      <w:r w:rsidRPr="00F137B8">
        <w:rPr>
          <w:i/>
          <w:sz w:val="22"/>
          <w:szCs w:val="22"/>
        </w:rPr>
        <w:t>I tend to face my fears.</w:t>
      </w:r>
      <w:r w:rsidR="00DB074B">
        <w:rPr>
          <w:i/>
          <w:sz w:val="22"/>
          <w:szCs w:val="22"/>
        </w:rPr>
        <w:t>; (2)</w:t>
      </w:r>
      <w:r w:rsidRPr="00F137B8">
        <w:rPr>
          <w:i/>
          <w:sz w:val="22"/>
          <w:szCs w:val="22"/>
        </w:rPr>
        <w:t xml:space="preserve"> Even if something scares me, I will not back down</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{"citationID":"skBwaZCL","properties":{"formattedCitation":"(Howard &amp; Alipour, 2014; Norton &amp; Weiss, 2009)","plainCitation":"(Howard &amp; Alipour, 2014; Norton &amp; Weiss, 2009)","noteIndex":0},"citationItems":[{"id":161,"uris":["http://zotero.org/users/11894436/items/NKKA45IT"],"itemData":{"id":161,"type":"article-journal","container-title":"The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J"}],"issued":{"date-parts":[["2009"]]}}}],"schema":"https://github.com/citation-style-language/schema/raw/master/csl-citation.json"} </w:instrText>
      </w:r>
      <w:r w:rsidRPr="00F137B8">
        <w:rPr>
          <w:sz w:val="22"/>
          <w:szCs w:val="22"/>
        </w:rPr>
        <w:fldChar w:fldCharType="separate"/>
      </w:r>
      <w:r w:rsidR="00F137B8" w:rsidRPr="00F137B8">
        <w:rPr>
          <w:sz w:val="22"/>
          <w:szCs w:val="22"/>
        </w:rPr>
        <w:t xml:space="preserve">(Howard &amp; </w:t>
      </w:r>
      <w:proofErr w:type="spellStart"/>
      <w:r w:rsidR="00F137B8" w:rsidRPr="00F137B8">
        <w:rPr>
          <w:sz w:val="22"/>
          <w:szCs w:val="22"/>
        </w:rPr>
        <w:t>Alipour</w:t>
      </w:r>
      <w:proofErr w:type="spellEnd"/>
      <w:r w:rsidR="00F137B8" w:rsidRPr="00F137B8">
        <w:rPr>
          <w:sz w:val="22"/>
          <w:szCs w:val="22"/>
        </w:rPr>
        <w:t>, 2014; Norton &amp; Weiss, 2009)</w:t>
      </w:r>
      <w:r w:rsidRPr="00F137B8">
        <w:rPr>
          <w:sz w:val="22"/>
          <w:szCs w:val="22"/>
        </w:rPr>
        <w:fldChar w:fldCharType="end"/>
      </w:r>
      <w:r w:rsidRPr="00F137B8">
        <w:rPr>
          <w:sz w:val="22"/>
          <w:szCs w:val="22"/>
        </w:rPr>
        <w:t>].</w:t>
      </w:r>
    </w:p>
    <w:p w14:paraId="11EC2299" w14:textId="61EEDB00" w:rsidR="00D63A29" w:rsidRPr="00F137B8" w:rsidRDefault="00000000">
      <w:pPr>
        <w:rPr>
          <w:sz w:val="22"/>
          <w:szCs w:val="22"/>
        </w:rPr>
      </w:pPr>
      <w:r w:rsidRPr="00F137B8">
        <w:rPr>
          <w:sz w:val="22"/>
          <w:szCs w:val="22"/>
        </w:rPr>
        <w:t xml:space="preserve">The dataset used in the present work contains responses from </w:t>
      </w:r>
      <w:r w:rsidRPr="00F137B8">
        <w:rPr>
          <w:i/>
          <w:sz w:val="22"/>
          <w:szCs w:val="22"/>
        </w:rPr>
        <w:t>N</w:t>
      </w:r>
      <w:r w:rsidRPr="00F137B8">
        <w:rPr>
          <w:sz w:val="22"/>
          <w:szCs w:val="22"/>
        </w:rPr>
        <w:t xml:space="preserve"> = 2,113,996 individuals who completed the survey study between June 26</w:t>
      </w:r>
      <w:r w:rsidRPr="00F137B8">
        <w:rPr>
          <w:sz w:val="22"/>
          <w:szCs w:val="22"/>
          <w:vertAlign w:val="superscript"/>
        </w:rPr>
        <w:t>th</w:t>
      </w:r>
      <w:r w:rsidRPr="00F137B8">
        <w:rPr>
          <w:sz w:val="22"/>
          <w:szCs w:val="22"/>
        </w:rPr>
        <w:t>, 2017, and August 7</w:t>
      </w:r>
      <w:r w:rsidRPr="00F137B8">
        <w:rPr>
          <w:sz w:val="22"/>
          <w:szCs w:val="22"/>
          <w:vertAlign w:val="superscript"/>
        </w:rPr>
        <w:t>th</w:t>
      </w:r>
      <w:r w:rsidRPr="00F137B8">
        <w:rPr>
          <w:sz w:val="22"/>
          <w:szCs w:val="22"/>
        </w:rPr>
        <w:t xml:space="preserve">, 2021. On the individual level, participants were included as long as they </w:t>
      </w:r>
      <w:r w:rsidR="00673948">
        <w:rPr>
          <w:sz w:val="22"/>
          <w:szCs w:val="22"/>
        </w:rPr>
        <w:t>(</w:t>
      </w:r>
      <w:r w:rsidRPr="00F137B8">
        <w:rPr>
          <w:sz w:val="22"/>
          <w:szCs w:val="22"/>
        </w:rPr>
        <w:t xml:space="preserve">1) provided complete data, </w:t>
      </w:r>
      <w:r w:rsidR="00673948">
        <w:rPr>
          <w:sz w:val="22"/>
          <w:szCs w:val="22"/>
        </w:rPr>
        <w:t>(</w:t>
      </w:r>
      <w:r w:rsidRPr="00F137B8">
        <w:rPr>
          <w:sz w:val="22"/>
          <w:szCs w:val="22"/>
        </w:rPr>
        <w:t xml:space="preserve">2) reported their country of residence, and </w:t>
      </w:r>
      <w:r w:rsidR="00673948">
        <w:rPr>
          <w:sz w:val="22"/>
          <w:szCs w:val="22"/>
        </w:rPr>
        <w:t>(</w:t>
      </w:r>
      <w:commentRangeStart w:id="20"/>
      <w:commentRangeStart w:id="21"/>
      <w:r w:rsidRPr="00F137B8">
        <w:rPr>
          <w:sz w:val="22"/>
          <w:szCs w:val="22"/>
        </w:rPr>
        <w:t>3) indicated being no older than 98 years</w:t>
      </w:r>
      <w:commentRangeEnd w:id="20"/>
      <w:r w:rsidR="00DB074B">
        <w:rPr>
          <w:rStyle w:val="CommentReference"/>
        </w:rPr>
        <w:commentReference w:id="20"/>
      </w:r>
      <w:commentRangeEnd w:id="21"/>
      <w:r w:rsidR="00FA2992">
        <w:rPr>
          <w:rStyle w:val="CommentReference"/>
        </w:rPr>
        <w:commentReference w:id="21"/>
      </w:r>
      <w:r w:rsidRPr="00F137B8">
        <w:rPr>
          <w:sz w:val="22"/>
          <w:szCs w:val="22"/>
        </w:rPr>
        <w:t>. On the national level, countries</w:t>
      </w:r>
      <w:ins w:id="22" w:author="James K. He" w:date="2023-08-06T19:02:00Z">
        <w:r w:rsidR="0073438F">
          <w:rPr>
            <w:sz w:val="22"/>
            <w:szCs w:val="22"/>
          </w:rPr>
          <w:t xml:space="preserve"> and territories</w:t>
        </w:r>
      </w:ins>
      <w:r w:rsidRPr="00F137B8">
        <w:rPr>
          <w:sz w:val="22"/>
          <w:szCs w:val="22"/>
        </w:rPr>
        <w:t xml:space="preserve"> were included as long as they were represented by at least 300 participants, following prior cross-cultural research </w:t>
      </w:r>
      <w:r w:rsidRPr="00F137B8">
        <w:rPr>
          <w:sz w:val="22"/>
          <w:szCs w:val="22"/>
        </w:rPr>
        <w:fldChar w:fldCharType="begin"/>
      </w:r>
      <w:r w:rsidR="0073438F">
        <w:rPr>
          <w:sz w:val="22"/>
          <w:szCs w:val="22"/>
        </w:rPr>
        <w:instrText xml:space="preserve"> ADDIN ZOTERO_ITEM CSL_CITATION {"citationID":"CsQbF8k6","properties":{"formattedCitation":"(Berkessel et al., 2021; Entringer et al., 2020; Gebauer et al., 2015, 2017)","plainCitation":"(Berkessel et al., 2021; Entringer et al., 2020; Gebauer et al., 2015, 2017)","noteIndex":0},"citationItems":[{"id":157,"uris":["http://zotero.org/users/11894436/items/Y2D4RTJH"],"itemData":{"id":157,"type":"article-journal","container-title":"Proceedings of the National Academy of Sciences","issue":"39","note":"publisher: National Acad Sciences","title":"National religiosity eases the psychological burden of poverty","volume":"118","author":[{"family":"Berkessel","given":"Jana B"},{"family":"Gebauer","given":"Jochen E"},{"family":"Joshanloo","given":"Mohsen"},{"family":"Bleidorn","given":"Wiebke"},{"family":"Rentfrow","given":"Peter J"},{"family":"Potter","given":"Jeff"},{"family":"Gosling","given":"Samuel D"}],"issued":{"date-parts":[["2021"]]}}},{"id":154,"uris":["http://zotero.org/users/11894436/items/P5BQ3XQE"],"itemData":{"id":154,"type":"article-journal","container-title":"Journal of Personality and Social Psychology","DOI":"10.1037/pspp0000364","note":"publisher: American Psychological Association","title":"Big Five facets and religiosity: Three large-scale, cross-cultural, theory-driven, and process-attentive tests","author":[{"family":"Entringer","given":"Theresa M"},{"family":"Gebauer","given":"Jochen E"},{"family":"Eck","given":"Jennifer"},{"family":"Bleidorn","given":"Wiebke"},{"family":"Rentfrow","given":"Peter J"},{"family":"Potter","given":"Jeff"},{"family":"Gosling","given":"Samuel D"}],"issued":{"date-parts":[["2020"]]}}},{"id":155,"uris":["http://zotero.org/users/11894436/items/D9KR6X59"],"itemData":{"id":155,"type":"article-journal","container-title":"Journal of Personality and Social Psychology","DOI":"10.1037/pspp0000052","issue":"3","note":"publisher: American Psychological Association","page":"526","title":"Cultural norm fulfillment, interpersonal belonging, or getting ahead? A large-scale cross-cultural test of three perspectives on the function of self-esteem","volume":"109","author":[{"family":"Gebauer","given":"Jochen E"},{"family":"Sedikides","given":"Constantine"},{"family":"Wagner","given":"Jenny"},{"family":"Bleidorn","given":"Wiebke"},{"family":"Rentfrow","given":"Peter J"},{"family":"Potter","given":"Jeff"},{"family":"Gosling","given":"Samuel D"}],"issued":{"date-parts":[["2015"]]}}},{"id":159,"uris":["http://zotero.org/users/11894436/items/NTIW266C"],"itemData":{"id":159,"type":"article-journal","container-title":"Journal of Personality and Social Psychology","DOI":"10.1037/pspp0000104","issue":"3","note":"publisher: American Psychological Association","page":"article e18","title":"The religiosity as social value hypothesis: A multi-method replication and extension across 65 countries and three levels of spatial aggregation","volume":"113","author":[{"family":"Gebauer","given":"Jochen E"},{"family":"Sedikides","given":"Constantine"},{"family":"Schönbrodt","given":"Felix D"},{"family":"Bleidorn","given":"Wiebke"},{"family":"Rentfrow","given":"Peter J"},{"family":"Potter","given":"Jeff"},{"family":"Gosling","given":"Samuel D"}],"issued":{"date-parts":[["2017"]]}}}],"schema":"https://github.com/citation-style-language/schema/raw/master/csl-citation.json"}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Berkessel</w:t>
      </w:r>
      <w:proofErr w:type="spellEnd"/>
      <w:r w:rsidR="00F137B8" w:rsidRPr="00F137B8">
        <w:rPr>
          <w:sz w:val="22"/>
          <w:szCs w:val="22"/>
        </w:rPr>
        <w:t xml:space="preserve"> et al., 2021; </w:t>
      </w:r>
      <w:proofErr w:type="spellStart"/>
      <w:r w:rsidR="00F137B8" w:rsidRPr="00F137B8">
        <w:rPr>
          <w:sz w:val="22"/>
          <w:szCs w:val="22"/>
        </w:rPr>
        <w:t>Entringer</w:t>
      </w:r>
      <w:proofErr w:type="spellEnd"/>
      <w:r w:rsidR="00F137B8" w:rsidRPr="00F137B8">
        <w:rPr>
          <w:sz w:val="22"/>
          <w:szCs w:val="22"/>
        </w:rPr>
        <w:t xml:space="preserve"> et al., 2020; </w:t>
      </w:r>
      <w:proofErr w:type="spellStart"/>
      <w:r w:rsidR="00F137B8" w:rsidRPr="00F137B8">
        <w:rPr>
          <w:sz w:val="22"/>
          <w:szCs w:val="22"/>
        </w:rPr>
        <w:t>Gebauer</w:t>
      </w:r>
      <w:proofErr w:type="spellEnd"/>
      <w:r w:rsidR="00F137B8" w:rsidRPr="00F137B8">
        <w:rPr>
          <w:sz w:val="22"/>
          <w:szCs w:val="22"/>
        </w:rPr>
        <w:t xml:space="preserve"> et al., 2015, 2017)</w:t>
      </w:r>
      <w:r w:rsidRPr="00F137B8">
        <w:rPr>
          <w:sz w:val="22"/>
          <w:szCs w:val="22"/>
        </w:rPr>
        <w:fldChar w:fldCharType="end"/>
      </w:r>
      <w:r w:rsidRPr="00F137B8">
        <w:rPr>
          <w:sz w:val="22"/>
          <w:szCs w:val="22"/>
        </w:rPr>
        <w:t>. As a result, our final dataset consisted of 1,523,509 individuals from 80 countries</w:t>
      </w:r>
      <w:ins w:id="23" w:author="James K. He" w:date="2023-08-06T19:02:00Z">
        <w:r w:rsidR="0073438F">
          <w:rPr>
            <w:rStyle w:val="FootnoteReference"/>
            <w:sz w:val="22"/>
            <w:szCs w:val="22"/>
          </w:rPr>
          <w:footnoteReference w:id="3"/>
        </w:r>
      </w:ins>
      <w:r w:rsidRPr="00F137B8">
        <w:rPr>
          <w:sz w:val="22"/>
          <w:szCs w:val="22"/>
        </w:rPr>
        <w:t xml:space="preserve"> (Mean Age = 26.6,</w:t>
      </w:r>
      <w:r w:rsidRPr="00F137B8">
        <w:rPr>
          <w:i/>
          <w:sz w:val="22"/>
          <w:szCs w:val="22"/>
        </w:rPr>
        <w:t xml:space="preserve"> S.D.</w:t>
      </w:r>
      <w:r w:rsidRPr="00F137B8">
        <w:rPr>
          <w:sz w:val="22"/>
          <w:szCs w:val="22"/>
        </w:rPr>
        <w:t xml:space="preserve"> = 11.0). 1,069,452 (70.2%) participants identified as female, 427,388 (28.1%) identified as male, and 26,669 (1.75%) chose not to disclose their gender. Table 1 records the demographic breakdown at the individual level, and Table 2 records the participant counts by country. Because of the age and gender imbalance in the sample, we followed prior work </w:t>
      </w:r>
      <w:r w:rsidRPr="00F137B8">
        <w:rPr>
          <w:sz w:val="22"/>
          <w:szCs w:val="22"/>
        </w:rPr>
        <w:fldChar w:fldCharType="begin"/>
      </w:r>
      <w:r w:rsidR="0073438F">
        <w:rPr>
          <w:sz w:val="22"/>
          <w:szCs w:val="22"/>
        </w:rPr>
        <w:instrText xml:space="preserve"> ADDIN ZOTERO_ITEM CSL_CITATION {"citationID":"C6zpl2Ah","properties":{"formattedCitation":"(Ebert et al., 2019; Obschonka et al., 2013, 2016)","plainCitation":"(Ebert et al., 2019; Obschonka et al., 2013, 2016)","noteIndex":0},"citationItems":[{"id":43,"uris":["http://zotero.org/users/11894436/items/7WRZUR2Y"],"itemData":{"id":43,"type":"article-journal","abstract":"Objective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Jason"}],"issued":{"date-parts":[["2019"]]}}},{"id":127,"uris":["http://zotero.org/users/11894436/items/WV97LDDM"],"itemData":{"id":127,"type":"article-journal","container-title":"Journal of Personality and Social Psychology","issue":"1","note":"publisher: American Psychological Association","page":"104","title":"The regional distribution and correlates of an entrepreneurship-prone personality profile in the United States, Germany, and the United Kingdom: A socioecological perspective.","volume":"105","author":[{"family":"Obschonka","given":"Martin"},{"family":"Schmitt-Rodermund","given":"Eva"},{"family":"Silbereisen","given":"Rainer K"},{"family":"Gosling","given":"Samuel D"},{"family":"Potter","given":"Jeff"}],"issued":{"date-parts":[["2013"]]}}},{"id":123,"uris":["http://zotero.org/users/11894436/items/G6TY3EYX"],"itemData":{"id":123,"type":"article-journal","container-title":"Social Psychological and Personality Science","issue":"2","note":"publisher: Sage Publications Sage CA: Los Angeles, CA","page":"95–104","title":"Macropsychological factors predict regional economic resilience during a major economic crisis","volume":"7","author":[{"family":"Obschonka","given":"Martin"},{"family":"Stuetzer","given":"Michael"},{"family":"Audretsch","given":"David B"},{"family":"Rentfrow","given":"Peter J"},{"family":"Potter","given":"Jeff"},{"family":"Gosling","given":"Samuel D"}],"issued":{"date-parts":[["2016"]]}}}],"schema":"https://github.com/citation-style-language/schema/raw/master/csl-citation.json"} </w:instrText>
      </w:r>
      <w:r w:rsidRPr="00F137B8">
        <w:rPr>
          <w:sz w:val="22"/>
          <w:szCs w:val="22"/>
        </w:rPr>
        <w:fldChar w:fldCharType="separate"/>
      </w:r>
      <w:r w:rsidR="00F137B8" w:rsidRPr="00F137B8">
        <w:rPr>
          <w:sz w:val="22"/>
          <w:szCs w:val="22"/>
        </w:rPr>
        <w:t xml:space="preserve">(Ebert et al., 2019; </w:t>
      </w:r>
      <w:proofErr w:type="spellStart"/>
      <w:r w:rsidR="00F137B8" w:rsidRPr="00F137B8">
        <w:rPr>
          <w:sz w:val="22"/>
          <w:szCs w:val="22"/>
        </w:rPr>
        <w:t>Obschonka</w:t>
      </w:r>
      <w:proofErr w:type="spellEnd"/>
      <w:r w:rsidR="00F137B8" w:rsidRPr="00F137B8">
        <w:rPr>
          <w:sz w:val="22"/>
          <w:szCs w:val="22"/>
        </w:rPr>
        <w:t xml:space="preserve"> et al., 2013, 2016)</w:t>
      </w:r>
      <w:r w:rsidRPr="00F137B8">
        <w:rPr>
          <w:sz w:val="22"/>
          <w:szCs w:val="22"/>
        </w:rPr>
        <w:fldChar w:fldCharType="end"/>
      </w:r>
      <w:r w:rsidRPr="00F137B8">
        <w:rPr>
          <w:sz w:val="22"/>
          <w:szCs w:val="22"/>
        </w:rPr>
        <w:t xml:space="preserve"> and calculated national </w:t>
      </w:r>
      <w:r w:rsidRPr="00F137B8">
        <w:rPr>
          <w:sz w:val="22"/>
          <w:szCs w:val="22"/>
        </w:rPr>
        <w:lastRenderedPageBreak/>
        <w:t xml:space="preserve">averages weighted by each nation’s age and gender distributions according to data from the United Nations </w:t>
      </w:r>
      <w:r w:rsidRPr="00F137B8">
        <w:rPr>
          <w:sz w:val="22"/>
          <w:szCs w:val="22"/>
        </w:rPr>
        <w:fldChar w:fldCharType="begin"/>
      </w:r>
      <w:r w:rsidR="0073438F">
        <w:rPr>
          <w:sz w:val="22"/>
          <w:szCs w:val="22"/>
        </w:rPr>
        <w:instrText xml:space="preserve"> ADDIN ZOTERO_ITEM CSL_CITATION {"citationID":"VDfM83LB","properties":{"formattedCitation":"(The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w:t>
      </w:r>
    </w:p>
    <w:p w14:paraId="2AF81343" w14:textId="77777777" w:rsidR="00D63A29" w:rsidRPr="00F137B8" w:rsidRDefault="00D63A29">
      <w:pPr>
        <w:rPr>
          <w:sz w:val="22"/>
          <w:szCs w:val="22"/>
        </w:rPr>
      </w:pPr>
    </w:p>
    <w:p w14:paraId="0A07B65A" w14:textId="77777777" w:rsidR="00D63A29" w:rsidRPr="00F137B8" w:rsidRDefault="00000000">
      <w:pPr>
        <w:spacing w:line="240" w:lineRule="auto"/>
        <w:ind w:firstLine="0"/>
        <w:rPr>
          <w:b/>
          <w:sz w:val="22"/>
          <w:szCs w:val="22"/>
        </w:rPr>
      </w:pPr>
      <w:r w:rsidRPr="00F137B8">
        <w:rPr>
          <w:b/>
          <w:sz w:val="22"/>
          <w:szCs w:val="22"/>
        </w:rPr>
        <w:t>Table 1</w:t>
      </w:r>
    </w:p>
    <w:p w14:paraId="64EB5955" w14:textId="77777777" w:rsidR="00D63A29" w:rsidRPr="00F137B8" w:rsidRDefault="00000000">
      <w:pPr>
        <w:spacing w:line="240" w:lineRule="auto"/>
        <w:ind w:firstLine="0"/>
        <w:rPr>
          <w:sz w:val="22"/>
          <w:szCs w:val="22"/>
        </w:rPr>
      </w:pPr>
      <w:r w:rsidRPr="00F137B8">
        <w:rPr>
          <w:i/>
          <w:sz w:val="22"/>
          <w:szCs w:val="22"/>
        </w:rPr>
        <w:t>Demographic Breakdown, Individual Participants</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9"/>
        <w:gridCol w:w="3966"/>
        <w:gridCol w:w="1897"/>
        <w:gridCol w:w="1713"/>
      </w:tblGrid>
      <w:tr w:rsidR="00D63A29" w:rsidRPr="00F137B8" w14:paraId="0A0894CD" w14:textId="77777777" w:rsidTr="00971A30">
        <w:trPr>
          <w:trHeight w:val="227"/>
        </w:trPr>
        <w:tc>
          <w:tcPr>
            <w:tcW w:w="1448" w:type="dxa"/>
            <w:tcBorders>
              <w:top w:val="single" w:sz="8" w:space="0" w:color="000000"/>
              <w:bottom w:val="single" w:sz="8" w:space="0" w:color="000000"/>
            </w:tcBorders>
            <w:tcMar>
              <w:top w:w="100" w:type="dxa"/>
              <w:left w:w="100" w:type="dxa"/>
              <w:bottom w:w="100" w:type="dxa"/>
              <w:right w:w="100" w:type="dxa"/>
            </w:tcMar>
            <w:vAlign w:val="center"/>
          </w:tcPr>
          <w:p w14:paraId="33CF0C63" w14:textId="77777777" w:rsidR="00D63A29" w:rsidRPr="00F137B8" w:rsidRDefault="00000000" w:rsidP="00971A30">
            <w:pPr>
              <w:spacing w:line="240" w:lineRule="auto"/>
              <w:ind w:firstLine="0"/>
              <w:rPr>
                <w:sz w:val="22"/>
                <w:szCs w:val="22"/>
              </w:rPr>
            </w:pPr>
            <w:r w:rsidRPr="00F137B8">
              <w:rPr>
                <w:sz w:val="22"/>
                <w:szCs w:val="22"/>
              </w:rPr>
              <w:t>Sample</w:t>
            </w:r>
          </w:p>
        </w:tc>
        <w:tc>
          <w:tcPr>
            <w:tcW w:w="3966" w:type="dxa"/>
            <w:tcBorders>
              <w:top w:val="single" w:sz="8" w:space="0" w:color="000000"/>
              <w:bottom w:val="single" w:sz="8" w:space="0" w:color="000000"/>
            </w:tcBorders>
            <w:tcMar>
              <w:top w:w="100" w:type="dxa"/>
              <w:left w:w="100" w:type="dxa"/>
              <w:bottom w:w="100" w:type="dxa"/>
              <w:right w:w="100" w:type="dxa"/>
            </w:tcMar>
            <w:vAlign w:val="center"/>
          </w:tcPr>
          <w:p w14:paraId="291B0B22" w14:textId="77777777" w:rsidR="00D63A29" w:rsidRPr="00F137B8" w:rsidRDefault="00000000" w:rsidP="00971A30">
            <w:pPr>
              <w:spacing w:line="240" w:lineRule="auto"/>
              <w:ind w:firstLine="0"/>
              <w:rPr>
                <w:sz w:val="22"/>
                <w:szCs w:val="22"/>
              </w:rPr>
            </w:pPr>
            <w:r w:rsidRPr="00F137B8">
              <w:rPr>
                <w:sz w:val="22"/>
                <w:szCs w:val="22"/>
              </w:rPr>
              <w:t>Size (% of Full Sample)</w:t>
            </w:r>
          </w:p>
        </w:tc>
        <w:tc>
          <w:tcPr>
            <w:tcW w:w="1897" w:type="dxa"/>
            <w:tcBorders>
              <w:top w:val="single" w:sz="8" w:space="0" w:color="000000"/>
              <w:bottom w:val="single" w:sz="8" w:space="0" w:color="000000"/>
            </w:tcBorders>
            <w:tcMar>
              <w:top w:w="100" w:type="dxa"/>
              <w:left w:w="100" w:type="dxa"/>
              <w:bottom w:w="100" w:type="dxa"/>
              <w:right w:w="100" w:type="dxa"/>
            </w:tcMar>
            <w:vAlign w:val="center"/>
          </w:tcPr>
          <w:p w14:paraId="0D86D0AD" w14:textId="77777777" w:rsidR="00D63A29" w:rsidRPr="00F137B8" w:rsidRDefault="00000000" w:rsidP="00971A30">
            <w:pPr>
              <w:spacing w:line="240" w:lineRule="auto"/>
              <w:ind w:firstLine="0"/>
              <w:rPr>
                <w:sz w:val="22"/>
                <w:szCs w:val="22"/>
              </w:rPr>
            </w:pPr>
            <w:r w:rsidRPr="00F137B8">
              <w:rPr>
                <w:sz w:val="22"/>
                <w:szCs w:val="22"/>
              </w:rPr>
              <w:t>Mean Age</w:t>
            </w:r>
          </w:p>
        </w:tc>
        <w:tc>
          <w:tcPr>
            <w:tcW w:w="1713" w:type="dxa"/>
            <w:tcBorders>
              <w:top w:val="single" w:sz="8" w:space="0" w:color="000000"/>
              <w:bottom w:val="single" w:sz="8" w:space="0" w:color="000000"/>
            </w:tcBorders>
            <w:tcMar>
              <w:top w:w="100" w:type="dxa"/>
              <w:left w:w="100" w:type="dxa"/>
              <w:bottom w:w="100" w:type="dxa"/>
              <w:right w:w="100" w:type="dxa"/>
            </w:tcMar>
            <w:vAlign w:val="center"/>
          </w:tcPr>
          <w:p w14:paraId="08002E9B" w14:textId="77777777" w:rsidR="00D63A29" w:rsidRPr="00F137B8" w:rsidRDefault="00000000" w:rsidP="00971A30">
            <w:pPr>
              <w:spacing w:line="240" w:lineRule="auto"/>
              <w:ind w:firstLine="0"/>
              <w:rPr>
                <w:sz w:val="22"/>
                <w:szCs w:val="22"/>
              </w:rPr>
            </w:pPr>
            <w:r w:rsidRPr="00F137B8">
              <w:rPr>
                <w:sz w:val="22"/>
                <w:szCs w:val="22"/>
              </w:rPr>
              <w:t>Age S.D.</w:t>
            </w:r>
          </w:p>
        </w:tc>
      </w:tr>
      <w:tr w:rsidR="00D63A29" w:rsidRPr="00F137B8" w14:paraId="4B5CECCC" w14:textId="77777777" w:rsidTr="00971A30">
        <w:trPr>
          <w:trHeight w:val="227"/>
        </w:trPr>
        <w:tc>
          <w:tcPr>
            <w:tcW w:w="1448" w:type="dxa"/>
            <w:tcMar>
              <w:top w:w="100" w:type="dxa"/>
              <w:left w:w="100" w:type="dxa"/>
              <w:bottom w:w="100" w:type="dxa"/>
              <w:right w:w="100" w:type="dxa"/>
            </w:tcMar>
            <w:vAlign w:val="center"/>
          </w:tcPr>
          <w:p w14:paraId="0641418F" w14:textId="77777777" w:rsidR="00D63A29" w:rsidRPr="00F137B8" w:rsidRDefault="00000000" w:rsidP="00971A30">
            <w:pPr>
              <w:spacing w:line="240" w:lineRule="auto"/>
              <w:ind w:firstLine="0"/>
              <w:rPr>
                <w:sz w:val="22"/>
                <w:szCs w:val="22"/>
              </w:rPr>
            </w:pPr>
            <w:r w:rsidRPr="00F137B8">
              <w:rPr>
                <w:sz w:val="22"/>
                <w:szCs w:val="22"/>
              </w:rPr>
              <w:t>Female</w:t>
            </w:r>
          </w:p>
        </w:tc>
        <w:tc>
          <w:tcPr>
            <w:tcW w:w="3966" w:type="dxa"/>
            <w:tcMar>
              <w:top w:w="100" w:type="dxa"/>
              <w:left w:w="100" w:type="dxa"/>
              <w:bottom w:w="100" w:type="dxa"/>
              <w:right w:w="100" w:type="dxa"/>
            </w:tcMar>
            <w:vAlign w:val="center"/>
          </w:tcPr>
          <w:p w14:paraId="107CD090" w14:textId="77777777" w:rsidR="00D63A29" w:rsidRPr="00F137B8" w:rsidRDefault="00000000" w:rsidP="00971A30">
            <w:pPr>
              <w:spacing w:line="240" w:lineRule="auto"/>
              <w:ind w:firstLine="0"/>
              <w:rPr>
                <w:sz w:val="22"/>
                <w:szCs w:val="22"/>
              </w:rPr>
            </w:pPr>
            <w:r w:rsidRPr="00F137B8">
              <w:rPr>
                <w:sz w:val="22"/>
                <w:szCs w:val="22"/>
              </w:rPr>
              <w:t>1,069,452 (70.2%)</w:t>
            </w:r>
          </w:p>
        </w:tc>
        <w:tc>
          <w:tcPr>
            <w:tcW w:w="1897" w:type="dxa"/>
            <w:tcMar>
              <w:top w:w="100" w:type="dxa"/>
              <w:left w:w="100" w:type="dxa"/>
              <w:bottom w:w="100" w:type="dxa"/>
              <w:right w:w="100" w:type="dxa"/>
            </w:tcMar>
            <w:vAlign w:val="center"/>
          </w:tcPr>
          <w:p w14:paraId="1F59CDFA" w14:textId="77777777" w:rsidR="00D63A29" w:rsidRPr="00F137B8" w:rsidRDefault="00000000" w:rsidP="00971A30">
            <w:pPr>
              <w:spacing w:line="240" w:lineRule="auto"/>
              <w:ind w:firstLine="0"/>
              <w:rPr>
                <w:sz w:val="22"/>
                <w:szCs w:val="22"/>
              </w:rPr>
            </w:pPr>
            <w:r w:rsidRPr="00F137B8">
              <w:rPr>
                <w:sz w:val="22"/>
                <w:szCs w:val="22"/>
              </w:rPr>
              <w:t>26.4</w:t>
            </w:r>
          </w:p>
        </w:tc>
        <w:tc>
          <w:tcPr>
            <w:tcW w:w="1713" w:type="dxa"/>
            <w:tcMar>
              <w:top w:w="100" w:type="dxa"/>
              <w:left w:w="100" w:type="dxa"/>
              <w:bottom w:w="100" w:type="dxa"/>
              <w:right w:w="100" w:type="dxa"/>
            </w:tcMar>
            <w:vAlign w:val="center"/>
          </w:tcPr>
          <w:p w14:paraId="533FA2FF" w14:textId="77777777" w:rsidR="00D63A29" w:rsidRPr="00F137B8" w:rsidRDefault="00000000" w:rsidP="00971A30">
            <w:pPr>
              <w:spacing w:line="240" w:lineRule="auto"/>
              <w:ind w:firstLine="0"/>
              <w:rPr>
                <w:sz w:val="22"/>
                <w:szCs w:val="22"/>
              </w:rPr>
            </w:pPr>
            <w:r w:rsidRPr="00F137B8">
              <w:rPr>
                <w:sz w:val="22"/>
                <w:szCs w:val="22"/>
              </w:rPr>
              <w:t>10.8</w:t>
            </w:r>
          </w:p>
        </w:tc>
      </w:tr>
      <w:tr w:rsidR="00D63A29" w:rsidRPr="00F137B8" w14:paraId="7BE0BA0C" w14:textId="77777777" w:rsidTr="00971A30">
        <w:trPr>
          <w:trHeight w:val="227"/>
        </w:trPr>
        <w:tc>
          <w:tcPr>
            <w:tcW w:w="1448" w:type="dxa"/>
            <w:tcMar>
              <w:top w:w="100" w:type="dxa"/>
              <w:left w:w="100" w:type="dxa"/>
              <w:bottom w:w="100" w:type="dxa"/>
              <w:right w:w="100" w:type="dxa"/>
            </w:tcMar>
            <w:vAlign w:val="center"/>
          </w:tcPr>
          <w:p w14:paraId="46F537FC" w14:textId="77777777" w:rsidR="00D63A29" w:rsidRPr="00F137B8" w:rsidRDefault="00000000" w:rsidP="00971A30">
            <w:pPr>
              <w:spacing w:line="240" w:lineRule="auto"/>
              <w:ind w:firstLine="0"/>
              <w:rPr>
                <w:sz w:val="22"/>
                <w:szCs w:val="22"/>
              </w:rPr>
            </w:pPr>
            <w:r w:rsidRPr="00F137B8">
              <w:rPr>
                <w:sz w:val="22"/>
                <w:szCs w:val="22"/>
              </w:rPr>
              <w:t>Male</w:t>
            </w:r>
          </w:p>
        </w:tc>
        <w:tc>
          <w:tcPr>
            <w:tcW w:w="3966" w:type="dxa"/>
            <w:tcMar>
              <w:top w:w="100" w:type="dxa"/>
              <w:left w:w="100" w:type="dxa"/>
              <w:bottom w:w="100" w:type="dxa"/>
              <w:right w:w="100" w:type="dxa"/>
            </w:tcMar>
            <w:vAlign w:val="center"/>
          </w:tcPr>
          <w:p w14:paraId="48718B46" w14:textId="77777777" w:rsidR="00D63A29" w:rsidRPr="00F137B8" w:rsidRDefault="00000000" w:rsidP="00971A30">
            <w:pPr>
              <w:spacing w:line="240" w:lineRule="auto"/>
              <w:ind w:firstLine="0"/>
              <w:rPr>
                <w:sz w:val="22"/>
                <w:szCs w:val="22"/>
              </w:rPr>
            </w:pPr>
            <w:r w:rsidRPr="00F137B8">
              <w:rPr>
                <w:sz w:val="22"/>
                <w:szCs w:val="22"/>
              </w:rPr>
              <w:t>427,388 (28.1%)</w:t>
            </w:r>
          </w:p>
        </w:tc>
        <w:tc>
          <w:tcPr>
            <w:tcW w:w="1897" w:type="dxa"/>
            <w:tcMar>
              <w:top w:w="100" w:type="dxa"/>
              <w:left w:w="100" w:type="dxa"/>
              <w:bottom w:w="100" w:type="dxa"/>
              <w:right w:w="100" w:type="dxa"/>
            </w:tcMar>
            <w:vAlign w:val="center"/>
          </w:tcPr>
          <w:p w14:paraId="46F8D645" w14:textId="77777777" w:rsidR="00D63A29" w:rsidRPr="00F137B8" w:rsidRDefault="00000000" w:rsidP="00971A30">
            <w:pPr>
              <w:spacing w:line="240" w:lineRule="auto"/>
              <w:ind w:firstLine="0"/>
              <w:rPr>
                <w:sz w:val="22"/>
                <w:szCs w:val="22"/>
              </w:rPr>
            </w:pPr>
            <w:r w:rsidRPr="00F137B8">
              <w:rPr>
                <w:sz w:val="22"/>
                <w:szCs w:val="22"/>
              </w:rPr>
              <w:t>27.2</w:t>
            </w:r>
          </w:p>
        </w:tc>
        <w:tc>
          <w:tcPr>
            <w:tcW w:w="1713" w:type="dxa"/>
            <w:tcMar>
              <w:top w:w="100" w:type="dxa"/>
              <w:left w:w="100" w:type="dxa"/>
              <w:bottom w:w="100" w:type="dxa"/>
              <w:right w:w="100" w:type="dxa"/>
            </w:tcMar>
            <w:vAlign w:val="center"/>
          </w:tcPr>
          <w:p w14:paraId="5340E6BD" w14:textId="77777777" w:rsidR="00D63A29" w:rsidRPr="00F137B8" w:rsidRDefault="00000000" w:rsidP="00971A30">
            <w:pPr>
              <w:spacing w:line="240" w:lineRule="auto"/>
              <w:ind w:firstLine="0"/>
              <w:rPr>
                <w:sz w:val="22"/>
                <w:szCs w:val="22"/>
              </w:rPr>
            </w:pPr>
            <w:r w:rsidRPr="00F137B8">
              <w:rPr>
                <w:sz w:val="22"/>
                <w:szCs w:val="22"/>
              </w:rPr>
              <w:t>11.1</w:t>
            </w:r>
          </w:p>
        </w:tc>
      </w:tr>
      <w:tr w:rsidR="00D63A29" w:rsidRPr="00F137B8" w14:paraId="143F75F6" w14:textId="77777777" w:rsidTr="00971A30">
        <w:trPr>
          <w:trHeight w:val="227"/>
        </w:trPr>
        <w:tc>
          <w:tcPr>
            <w:tcW w:w="1448" w:type="dxa"/>
            <w:tcBorders>
              <w:bottom w:val="single" w:sz="8" w:space="0" w:color="000000"/>
            </w:tcBorders>
            <w:tcMar>
              <w:top w:w="100" w:type="dxa"/>
              <w:left w:w="100" w:type="dxa"/>
              <w:bottom w:w="100" w:type="dxa"/>
              <w:right w:w="100" w:type="dxa"/>
            </w:tcMar>
            <w:vAlign w:val="center"/>
          </w:tcPr>
          <w:p w14:paraId="774E52F2" w14:textId="77777777" w:rsidR="00D63A29" w:rsidRPr="00F137B8" w:rsidRDefault="00000000" w:rsidP="00971A30">
            <w:pPr>
              <w:spacing w:line="240" w:lineRule="auto"/>
              <w:ind w:firstLine="0"/>
              <w:rPr>
                <w:sz w:val="22"/>
                <w:szCs w:val="22"/>
              </w:rPr>
            </w:pPr>
            <w:r w:rsidRPr="00F137B8">
              <w:rPr>
                <w:sz w:val="22"/>
                <w:szCs w:val="22"/>
              </w:rPr>
              <w:t>Overall</w:t>
            </w:r>
          </w:p>
        </w:tc>
        <w:tc>
          <w:tcPr>
            <w:tcW w:w="3966" w:type="dxa"/>
            <w:tcBorders>
              <w:bottom w:val="single" w:sz="8" w:space="0" w:color="000000"/>
            </w:tcBorders>
            <w:tcMar>
              <w:top w:w="100" w:type="dxa"/>
              <w:left w:w="100" w:type="dxa"/>
              <w:bottom w:w="100" w:type="dxa"/>
              <w:right w:w="100" w:type="dxa"/>
            </w:tcMar>
            <w:vAlign w:val="center"/>
          </w:tcPr>
          <w:p w14:paraId="12D10008" w14:textId="77777777" w:rsidR="00D63A29" w:rsidRPr="00F137B8" w:rsidRDefault="00000000" w:rsidP="00971A30">
            <w:pPr>
              <w:spacing w:line="240" w:lineRule="auto"/>
              <w:ind w:firstLine="0"/>
              <w:rPr>
                <w:sz w:val="22"/>
                <w:szCs w:val="22"/>
              </w:rPr>
            </w:pPr>
            <w:r w:rsidRPr="00F137B8">
              <w:rPr>
                <w:sz w:val="22"/>
                <w:szCs w:val="22"/>
              </w:rPr>
              <w:t>1,523,509 (100%)</w:t>
            </w:r>
          </w:p>
        </w:tc>
        <w:tc>
          <w:tcPr>
            <w:tcW w:w="1897" w:type="dxa"/>
            <w:tcBorders>
              <w:bottom w:val="single" w:sz="8" w:space="0" w:color="000000"/>
            </w:tcBorders>
            <w:tcMar>
              <w:top w:w="100" w:type="dxa"/>
              <w:left w:w="100" w:type="dxa"/>
              <w:bottom w:w="100" w:type="dxa"/>
              <w:right w:w="100" w:type="dxa"/>
            </w:tcMar>
            <w:vAlign w:val="center"/>
          </w:tcPr>
          <w:p w14:paraId="76FAFEF5" w14:textId="77777777" w:rsidR="00D63A29" w:rsidRPr="00F137B8" w:rsidRDefault="00000000" w:rsidP="00971A30">
            <w:pPr>
              <w:spacing w:line="240" w:lineRule="auto"/>
              <w:ind w:firstLine="0"/>
              <w:rPr>
                <w:sz w:val="22"/>
                <w:szCs w:val="22"/>
              </w:rPr>
            </w:pPr>
            <w:r w:rsidRPr="00F137B8">
              <w:rPr>
                <w:sz w:val="22"/>
                <w:szCs w:val="22"/>
              </w:rPr>
              <w:t>26.6</w:t>
            </w:r>
          </w:p>
        </w:tc>
        <w:tc>
          <w:tcPr>
            <w:tcW w:w="1713" w:type="dxa"/>
            <w:tcBorders>
              <w:bottom w:val="single" w:sz="8" w:space="0" w:color="000000"/>
            </w:tcBorders>
            <w:tcMar>
              <w:top w:w="100" w:type="dxa"/>
              <w:left w:w="100" w:type="dxa"/>
              <w:bottom w:w="100" w:type="dxa"/>
              <w:right w:w="100" w:type="dxa"/>
            </w:tcMar>
            <w:vAlign w:val="center"/>
          </w:tcPr>
          <w:p w14:paraId="1613E4DB" w14:textId="77777777" w:rsidR="00D63A29" w:rsidRPr="00F137B8" w:rsidRDefault="00000000" w:rsidP="00971A30">
            <w:pPr>
              <w:spacing w:line="240" w:lineRule="auto"/>
              <w:ind w:firstLine="0"/>
              <w:rPr>
                <w:sz w:val="22"/>
                <w:szCs w:val="22"/>
              </w:rPr>
            </w:pPr>
            <w:r w:rsidRPr="00F137B8">
              <w:rPr>
                <w:sz w:val="22"/>
                <w:szCs w:val="22"/>
              </w:rPr>
              <w:t>11.0</w:t>
            </w:r>
          </w:p>
        </w:tc>
      </w:tr>
    </w:tbl>
    <w:p w14:paraId="619D0E05" w14:textId="47349C3C" w:rsidR="00D63A29" w:rsidRPr="00F137B8" w:rsidRDefault="00000000">
      <w:pPr>
        <w:pBdr>
          <w:top w:val="nil"/>
          <w:left w:val="nil"/>
          <w:bottom w:val="nil"/>
          <w:right w:val="nil"/>
          <w:between w:val="nil"/>
        </w:pBdr>
        <w:spacing w:line="240" w:lineRule="auto"/>
        <w:ind w:firstLine="0"/>
        <w:rPr>
          <w:sz w:val="22"/>
          <w:szCs w:val="22"/>
        </w:rPr>
      </w:pPr>
      <w:r w:rsidRPr="00F137B8">
        <w:rPr>
          <w:i/>
          <w:sz w:val="22"/>
          <w:szCs w:val="22"/>
        </w:rPr>
        <w:t>Note.</w:t>
      </w:r>
      <w:r w:rsidRPr="00F137B8">
        <w:rPr>
          <w:sz w:val="22"/>
          <w:szCs w:val="22"/>
        </w:rPr>
        <w:t xml:space="preserve"> Demographic breakdown of the individual participants included in the final sample is </w:t>
      </w:r>
      <w:r w:rsidR="009C48C8" w:rsidRPr="00F137B8">
        <w:rPr>
          <w:sz w:val="22"/>
          <w:szCs w:val="22"/>
        </w:rPr>
        <w:t>summarized</w:t>
      </w:r>
      <w:r w:rsidRPr="00F137B8">
        <w:rPr>
          <w:sz w:val="22"/>
          <w:szCs w:val="22"/>
        </w:rPr>
        <w:t xml:space="preserve"> in this table. </w:t>
      </w:r>
    </w:p>
    <w:p w14:paraId="612FC3BC" w14:textId="77777777" w:rsidR="00D63A29" w:rsidRPr="00F137B8" w:rsidRDefault="00D63A29">
      <w:pPr>
        <w:ind w:firstLine="0"/>
        <w:rPr>
          <w:b/>
          <w:sz w:val="22"/>
          <w:szCs w:val="22"/>
        </w:rPr>
      </w:pPr>
    </w:p>
    <w:p w14:paraId="0074EF0C" w14:textId="77777777" w:rsidR="00D63A29" w:rsidRPr="00F137B8" w:rsidRDefault="00000000">
      <w:pPr>
        <w:spacing w:line="240" w:lineRule="auto"/>
        <w:ind w:firstLine="0"/>
        <w:rPr>
          <w:b/>
          <w:sz w:val="22"/>
          <w:szCs w:val="22"/>
        </w:rPr>
      </w:pPr>
      <w:r w:rsidRPr="00F137B8">
        <w:rPr>
          <w:b/>
          <w:sz w:val="22"/>
          <w:szCs w:val="22"/>
        </w:rPr>
        <w:t>Table 2</w:t>
      </w:r>
    </w:p>
    <w:p w14:paraId="21035A7B" w14:textId="77777777" w:rsidR="00D63A29" w:rsidRPr="00F137B8" w:rsidRDefault="00000000">
      <w:pPr>
        <w:spacing w:line="240" w:lineRule="auto"/>
        <w:ind w:firstLine="0"/>
        <w:rPr>
          <w:sz w:val="22"/>
          <w:szCs w:val="22"/>
        </w:rPr>
      </w:pPr>
      <w:r w:rsidRPr="00F137B8">
        <w:rPr>
          <w:i/>
          <w:sz w:val="22"/>
          <w:szCs w:val="22"/>
        </w:rPr>
        <w:t>Participant Counts and Percentage of Full Sample, Represented Country</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3"/>
        <w:gridCol w:w="853"/>
        <w:gridCol w:w="956"/>
        <w:gridCol w:w="2456"/>
        <w:gridCol w:w="1071"/>
        <w:gridCol w:w="956"/>
      </w:tblGrid>
      <w:tr w:rsidR="00D63A29" w:rsidRPr="00F137B8" w14:paraId="18560742" w14:textId="77777777" w:rsidTr="00971A30">
        <w:trPr>
          <w:trHeight w:val="227"/>
        </w:trPr>
        <w:tc>
          <w:tcPr>
            <w:tcW w:w="2731" w:type="dxa"/>
            <w:tcBorders>
              <w:top w:val="single" w:sz="8" w:space="0" w:color="000000"/>
              <w:bottom w:val="single" w:sz="8" w:space="0" w:color="000000"/>
            </w:tcBorders>
            <w:tcMar>
              <w:top w:w="60" w:type="dxa"/>
              <w:left w:w="60" w:type="dxa"/>
              <w:bottom w:w="60" w:type="dxa"/>
              <w:right w:w="60" w:type="dxa"/>
            </w:tcMar>
            <w:vAlign w:val="center"/>
          </w:tcPr>
          <w:p w14:paraId="18B2E03A" w14:textId="77777777" w:rsidR="00D63A29" w:rsidRPr="00F137B8" w:rsidRDefault="00000000" w:rsidP="00971A30">
            <w:pPr>
              <w:spacing w:line="240" w:lineRule="auto"/>
              <w:ind w:firstLine="0"/>
              <w:rPr>
                <w:sz w:val="22"/>
                <w:szCs w:val="22"/>
              </w:rPr>
            </w:pPr>
            <w:r w:rsidRPr="00F137B8">
              <w:rPr>
                <w:sz w:val="22"/>
                <w:szCs w:val="22"/>
              </w:rPr>
              <w:t>Country</w:t>
            </w:r>
          </w:p>
        </w:tc>
        <w:tc>
          <w:tcPr>
            <w:tcW w:w="852" w:type="dxa"/>
            <w:tcBorders>
              <w:top w:val="single" w:sz="8" w:space="0" w:color="000000"/>
              <w:bottom w:val="single" w:sz="8" w:space="0" w:color="000000"/>
            </w:tcBorders>
            <w:tcMar>
              <w:top w:w="60" w:type="dxa"/>
              <w:left w:w="60" w:type="dxa"/>
              <w:bottom w:w="60" w:type="dxa"/>
              <w:right w:w="60" w:type="dxa"/>
            </w:tcMar>
            <w:vAlign w:val="center"/>
          </w:tcPr>
          <w:p w14:paraId="2150D140"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34783A9D" w14:textId="77777777" w:rsidR="00D63A29" w:rsidRPr="00F137B8" w:rsidRDefault="00000000" w:rsidP="00971A30">
            <w:pPr>
              <w:spacing w:line="240" w:lineRule="auto"/>
              <w:ind w:firstLine="0"/>
              <w:rPr>
                <w:sz w:val="22"/>
                <w:szCs w:val="22"/>
              </w:rPr>
            </w:pPr>
            <w:r w:rsidRPr="00F137B8">
              <w:rPr>
                <w:sz w:val="22"/>
                <w:szCs w:val="22"/>
              </w:rPr>
              <w:t>% of N</w:t>
            </w:r>
          </w:p>
        </w:tc>
        <w:tc>
          <w:tcPr>
            <w:tcW w:w="2455" w:type="dxa"/>
            <w:tcBorders>
              <w:top w:val="single" w:sz="8" w:space="0" w:color="000000"/>
              <w:bottom w:val="single" w:sz="8" w:space="0" w:color="000000"/>
            </w:tcBorders>
            <w:tcMar>
              <w:top w:w="60" w:type="dxa"/>
              <w:left w:w="60" w:type="dxa"/>
              <w:bottom w:w="60" w:type="dxa"/>
              <w:right w:w="60" w:type="dxa"/>
            </w:tcMar>
            <w:vAlign w:val="center"/>
          </w:tcPr>
          <w:p w14:paraId="036D5744" w14:textId="77777777" w:rsidR="00D63A29" w:rsidRPr="00F137B8" w:rsidRDefault="00000000" w:rsidP="00971A30">
            <w:pPr>
              <w:spacing w:line="240" w:lineRule="auto"/>
              <w:ind w:firstLine="0"/>
              <w:rPr>
                <w:sz w:val="22"/>
                <w:szCs w:val="22"/>
              </w:rPr>
            </w:pPr>
            <w:r w:rsidRPr="00F137B8">
              <w:rPr>
                <w:sz w:val="22"/>
                <w:szCs w:val="22"/>
              </w:rPr>
              <w:t>Country</w:t>
            </w:r>
          </w:p>
        </w:tc>
        <w:tc>
          <w:tcPr>
            <w:tcW w:w="1071" w:type="dxa"/>
            <w:tcBorders>
              <w:top w:val="single" w:sz="8" w:space="0" w:color="000000"/>
              <w:bottom w:val="single" w:sz="8" w:space="0" w:color="000000"/>
            </w:tcBorders>
            <w:tcMar>
              <w:top w:w="60" w:type="dxa"/>
              <w:left w:w="60" w:type="dxa"/>
              <w:bottom w:w="60" w:type="dxa"/>
              <w:right w:w="60" w:type="dxa"/>
            </w:tcMar>
            <w:vAlign w:val="center"/>
          </w:tcPr>
          <w:p w14:paraId="14B98CB5"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2D57B20A" w14:textId="77777777" w:rsidR="00D63A29" w:rsidRPr="00F137B8" w:rsidRDefault="00000000" w:rsidP="00971A30">
            <w:pPr>
              <w:spacing w:line="240" w:lineRule="auto"/>
              <w:ind w:firstLine="0"/>
              <w:rPr>
                <w:sz w:val="22"/>
                <w:szCs w:val="22"/>
              </w:rPr>
            </w:pPr>
            <w:r w:rsidRPr="00F137B8">
              <w:rPr>
                <w:sz w:val="22"/>
                <w:szCs w:val="22"/>
              </w:rPr>
              <w:t>% of N</w:t>
            </w:r>
          </w:p>
        </w:tc>
      </w:tr>
      <w:tr w:rsidR="00D63A29" w:rsidRPr="00F137B8" w14:paraId="137BB582" w14:textId="77777777" w:rsidTr="0099406F">
        <w:trPr>
          <w:trHeight w:val="227"/>
        </w:trPr>
        <w:tc>
          <w:tcPr>
            <w:tcW w:w="2731" w:type="dxa"/>
            <w:tcMar>
              <w:top w:w="60" w:type="dxa"/>
              <w:left w:w="60" w:type="dxa"/>
              <w:bottom w:w="60" w:type="dxa"/>
              <w:right w:w="60" w:type="dxa"/>
            </w:tcMar>
            <w:vAlign w:val="center"/>
          </w:tcPr>
          <w:p w14:paraId="37613419" w14:textId="77777777" w:rsidR="00D63A29" w:rsidRPr="00F137B8" w:rsidRDefault="00000000" w:rsidP="00971A30">
            <w:pPr>
              <w:spacing w:line="240" w:lineRule="auto"/>
              <w:ind w:firstLine="0"/>
              <w:rPr>
                <w:sz w:val="22"/>
                <w:szCs w:val="22"/>
              </w:rPr>
            </w:pPr>
            <w:r w:rsidRPr="00F137B8">
              <w:rPr>
                <w:sz w:val="22"/>
                <w:szCs w:val="22"/>
              </w:rPr>
              <w:t>Argentina</w:t>
            </w:r>
          </w:p>
        </w:tc>
        <w:tc>
          <w:tcPr>
            <w:tcW w:w="852" w:type="dxa"/>
            <w:tcMar>
              <w:top w:w="60" w:type="dxa"/>
              <w:left w:w="60" w:type="dxa"/>
              <w:bottom w:w="60" w:type="dxa"/>
              <w:right w:w="60" w:type="dxa"/>
            </w:tcMar>
            <w:vAlign w:val="center"/>
          </w:tcPr>
          <w:p w14:paraId="27187F5C" w14:textId="25BC7004"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139</w:t>
            </w:r>
          </w:p>
        </w:tc>
        <w:tc>
          <w:tcPr>
            <w:tcW w:w="956" w:type="dxa"/>
            <w:tcMar>
              <w:top w:w="60" w:type="dxa"/>
              <w:left w:w="60" w:type="dxa"/>
              <w:bottom w:w="60" w:type="dxa"/>
              <w:right w:w="60" w:type="dxa"/>
            </w:tcMar>
            <w:vAlign w:val="center"/>
          </w:tcPr>
          <w:p w14:paraId="71DAA73D"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6C4EBF8D" w14:textId="77777777" w:rsidR="00D63A29" w:rsidRPr="00F137B8" w:rsidRDefault="00000000" w:rsidP="00971A30">
            <w:pPr>
              <w:spacing w:line="240" w:lineRule="auto"/>
              <w:ind w:firstLine="0"/>
              <w:rPr>
                <w:sz w:val="22"/>
                <w:szCs w:val="22"/>
              </w:rPr>
            </w:pPr>
            <w:r w:rsidRPr="00F137B8">
              <w:rPr>
                <w:sz w:val="22"/>
                <w:szCs w:val="22"/>
              </w:rPr>
              <w:t>Malaysia</w:t>
            </w:r>
          </w:p>
        </w:tc>
        <w:tc>
          <w:tcPr>
            <w:tcW w:w="1071" w:type="dxa"/>
            <w:tcMar>
              <w:top w:w="60" w:type="dxa"/>
              <w:left w:w="60" w:type="dxa"/>
              <w:bottom w:w="60" w:type="dxa"/>
              <w:right w:w="60" w:type="dxa"/>
            </w:tcMar>
            <w:vAlign w:val="center"/>
          </w:tcPr>
          <w:p w14:paraId="24176FBF" w14:textId="6CD25DE7" w:rsidR="00D63A29" w:rsidRPr="00F137B8" w:rsidRDefault="00000000" w:rsidP="0099406F">
            <w:pPr>
              <w:spacing w:line="240" w:lineRule="auto"/>
              <w:ind w:firstLine="0"/>
              <w:jc w:val="right"/>
              <w:rPr>
                <w:sz w:val="22"/>
                <w:szCs w:val="22"/>
              </w:rPr>
            </w:pPr>
            <w:r w:rsidRPr="00F137B8">
              <w:rPr>
                <w:sz w:val="22"/>
                <w:szCs w:val="22"/>
              </w:rPr>
              <w:t>8</w:t>
            </w:r>
            <w:r w:rsidR="0099406F">
              <w:rPr>
                <w:sz w:val="22"/>
                <w:szCs w:val="22"/>
              </w:rPr>
              <w:t>,</w:t>
            </w:r>
            <w:r w:rsidRPr="00F137B8">
              <w:rPr>
                <w:sz w:val="22"/>
                <w:szCs w:val="22"/>
              </w:rPr>
              <w:t>300</w:t>
            </w:r>
          </w:p>
        </w:tc>
        <w:tc>
          <w:tcPr>
            <w:tcW w:w="956" w:type="dxa"/>
            <w:tcMar>
              <w:top w:w="60" w:type="dxa"/>
              <w:left w:w="60" w:type="dxa"/>
              <w:bottom w:w="60" w:type="dxa"/>
              <w:right w:w="60" w:type="dxa"/>
            </w:tcMar>
            <w:vAlign w:val="center"/>
          </w:tcPr>
          <w:p w14:paraId="3226BF0A" w14:textId="77777777" w:rsidR="00D63A29" w:rsidRPr="00F137B8" w:rsidRDefault="00000000" w:rsidP="0099406F">
            <w:pPr>
              <w:spacing w:line="240" w:lineRule="auto"/>
              <w:ind w:firstLine="0"/>
              <w:jc w:val="right"/>
              <w:rPr>
                <w:sz w:val="22"/>
                <w:szCs w:val="22"/>
              </w:rPr>
            </w:pPr>
            <w:r w:rsidRPr="00F137B8">
              <w:rPr>
                <w:sz w:val="22"/>
                <w:szCs w:val="22"/>
              </w:rPr>
              <w:t>0.54</w:t>
            </w:r>
          </w:p>
        </w:tc>
      </w:tr>
      <w:tr w:rsidR="00D63A29" w:rsidRPr="00F137B8" w14:paraId="7B0E287B" w14:textId="77777777" w:rsidTr="0099406F">
        <w:trPr>
          <w:trHeight w:val="227"/>
        </w:trPr>
        <w:tc>
          <w:tcPr>
            <w:tcW w:w="2731" w:type="dxa"/>
            <w:tcMar>
              <w:top w:w="60" w:type="dxa"/>
              <w:left w:w="60" w:type="dxa"/>
              <w:bottom w:w="60" w:type="dxa"/>
              <w:right w:w="60" w:type="dxa"/>
            </w:tcMar>
            <w:vAlign w:val="center"/>
          </w:tcPr>
          <w:p w14:paraId="0BEEEBA9" w14:textId="77777777" w:rsidR="00D63A29" w:rsidRPr="00F137B8" w:rsidRDefault="00000000" w:rsidP="00971A30">
            <w:pPr>
              <w:spacing w:line="240" w:lineRule="auto"/>
              <w:ind w:firstLine="0"/>
              <w:rPr>
                <w:sz w:val="22"/>
                <w:szCs w:val="22"/>
              </w:rPr>
            </w:pPr>
            <w:r w:rsidRPr="00F137B8">
              <w:rPr>
                <w:sz w:val="22"/>
                <w:szCs w:val="22"/>
              </w:rPr>
              <w:t>Australia</w:t>
            </w:r>
          </w:p>
        </w:tc>
        <w:tc>
          <w:tcPr>
            <w:tcW w:w="852" w:type="dxa"/>
            <w:tcMar>
              <w:top w:w="60" w:type="dxa"/>
              <w:left w:w="60" w:type="dxa"/>
              <w:bottom w:w="60" w:type="dxa"/>
              <w:right w:w="60" w:type="dxa"/>
            </w:tcMar>
            <w:vAlign w:val="center"/>
          </w:tcPr>
          <w:p w14:paraId="67D3650B" w14:textId="4921FFC7" w:rsidR="00D63A29" w:rsidRPr="00F137B8" w:rsidRDefault="00000000" w:rsidP="0099406F">
            <w:pPr>
              <w:spacing w:line="240" w:lineRule="auto"/>
              <w:ind w:firstLine="0"/>
              <w:jc w:val="right"/>
              <w:rPr>
                <w:sz w:val="22"/>
                <w:szCs w:val="22"/>
              </w:rPr>
            </w:pPr>
            <w:r w:rsidRPr="00F137B8">
              <w:rPr>
                <w:sz w:val="22"/>
                <w:szCs w:val="22"/>
              </w:rPr>
              <w:t>30</w:t>
            </w:r>
            <w:r w:rsidR="0099406F">
              <w:rPr>
                <w:sz w:val="22"/>
                <w:szCs w:val="22"/>
              </w:rPr>
              <w:t>,</w:t>
            </w:r>
            <w:r w:rsidRPr="00F137B8">
              <w:rPr>
                <w:sz w:val="22"/>
                <w:szCs w:val="22"/>
              </w:rPr>
              <w:t>960</w:t>
            </w:r>
          </w:p>
        </w:tc>
        <w:tc>
          <w:tcPr>
            <w:tcW w:w="956" w:type="dxa"/>
            <w:tcMar>
              <w:top w:w="60" w:type="dxa"/>
              <w:left w:w="60" w:type="dxa"/>
              <w:bottom w:w="60" w:type="dxa"/>
              <w:right w:w="60" w:type="dxa"/>
            </w:tcMar>
            <w:vAlign w:val="center"/>
          </w:tcPr>
          <w:p w14:paraId="33D84F1B" w14:textId="77777777" w:rsidR="00D63A29" w:rsidRPr="00F137B8" w:rsidRDefault="00000000" w:rsidP="00971A30">
            <w:pPr>
              <w:spacing w:line="240" w:lineRule="auto"/>
              <w:ind w:firstLine="0"/>
              <w:rPr>
                <w:sz w:val="22"/>
                <w:szCs w:val="22"/>
              </w:rPr>
            </w:pPr>
            <w:r w:rsidRPr="00F137B8">
              <w:rPr>
                <w:sz w:val="22"/>
                <w:szCs w:val="22"/>
              </w:rPr>
              <w:t>2.03</w:t>
            </w:r>
          </w:p>
        </w:tc>
        <w:tc>
          <w:tcPr>
            <w:tcW w:w="2455" w:type="dxa"/>
            <w:tcMar>
              <w:top w:w="60" w:type="dxa"/>
              <w:left w:w="60" w:type="dxa"/>
              <w:bottom w:w="60" w:type="dxa"/>
              <w:right w:w="60" w:type="dxa"/>
            </w:tcMar>
            <w:vAlign w:val="center"/>
          </w:tcPr>
          <w:p w14:paraId="0C5F9F2B" w14:textId="77777777" w:rsidR="00D63A29" w:rsidRPr="00F137B8" w:rsidRDefault="00000000" w:rsidP="00971A30">
            <w:pPr>
              <w:spacing w:line="240" w:lineRule="auto"/>
              <w:ind w:firstLine="0"/>
              <w:rPr>
                <w:sz w:val="22"/>
                <w:szCs w:val="22"/>
              </w:rPr>
            </w:pPr>
            <w:r w:rsidRPr="00F137B8">
              <w:rPr>
                <w:sz w:val="22"/>
                <w:szCs w:val="22"/>
              </w:rPr>
              <w:t>Malta</w:t>
            </w:r>
          </w:p>
        </w:tc>
        <w:tc>
          <w:tcPr>
            <w:tcW w:w="1071" w:type="dxa"/>
            <w:tcMar>
              <w:top w:w="60" w:type="dxa"/>
              <w:left w:w="60" w:type="dxa"/>
              <w:bottom w:w="60" w:type="dxa"/>
              <w:right w:w="60" w:type="dxa"/>
            </w:tcMar>
            <w:vAlign w:val="center"/>
          </w:tcPr>
          <w:p w14:paraId="4B69FEBA" w14:textId="77777777" w:rsidR="00D63A29" w:rsidRPr="00F137B8" w:rsidRDefault="00000000" w:rsidP="0099406F">
            <w:pPr>
              <w:spacing w:line="240" w:lineRule="auto"/>
              <w:ind w:firstLine="0"/>
              <w:jc w:val="right"/>
              <w:rPr>
                <w:sz w:val="22"/>
                <w:szCs w:val="22"/>
              </w:rPr>
            </w:pPr>
            <w:r w:rsidRPr="00F137B8">
              <w:rPr>
                <w:sz w:val="22"/>
                <w:szCs w:val="22"/>
              </w:rPr>
              <w:t>366</w:t>
            </w:r>
          </w:p>
        </w:tc>
        <w:tc>
          <w:tcPr>
            <w:tcW w:w="956" w:type="dxa"/>
            <w:tcMar>
              <w:top w:w="60" w:type="dxa"/>
              <w:left w:w="60" w:type="dxa"/>
              <w:bottom w:w="60" w:type="dxa"/>
              <w:right w:w="60" w:type="dxa"/>
            </w:tcMar>
            <w:vAlign w:val="center"/>
          </w:tcPr>
          <w:p w14:paraId="3C5DF1B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B082259" w14:textId="77777777" w:rsidTr="0099406F">
        <w:trPr>
          <w:trHeight w:val="227"/>
        </w:trPr>
        <w:tc>
          <w:tcPr>
            <w:tcW w:w="2731" w:type="dxa"/>
            <w:tcMar>
              <w:top w:w="60" w:type="dxa"/>
              <w:left w:w="60" w:type="dxa"/>
              <w:bottom w:w="60" w:type="dxa"/>
              <w:right w:w="60" w:type="dxa"/>
            </w:tcMar>
            <w:vAlign w:val="center"/>
          </w:tcPr>
          <w:p w14:paraId="6933E952" w14:textId="77777777" w:rsidR="00D63A29" w:rsidRPr="00F137B8" w:rsidRDefault="00000000" w:rsidP="00971A30">
            <w:pPr>
              <w:spacing w:line="240" w:lineRule="auto"/>
              <w:ind w:firstLine="0"/>
              <w:rPr>
                <w:sz w:val="22"/>
                <w:szCs w:val="22"/>
              </w:rPr>
            </w:pPr>
            <w:r w:rsidRPr="00F137B8">
              <w:rPr>
                <w:sz w:val="22"/>
                <w:szCs w:val="22"/>
              </w:rPr>
              <w:t>Austria</w:t>
            </w:r>
          </w:p>
        </w:tc>
        <w:tc>
          <w:tcPr>
            <w:tcW w:w="852" w:type="dxa"/>
            <w:tcMar>
              <w:top w:w="60" w:type="dxa"/>
              <w:left w:w="60" w:type="dxa"/>
              <w:bottom w:w="60" w:type="dxa"/>
              <w:right w:w="60" w:type="dxa"/>
            </w:tcMar>
            <w:vAlign w:val="center"/>
          </w:tcPr>
          <w:p w14:paraId="078AEB8C" w14:textId="385E4338"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804</w:t>
            </w:r>
          </w:p>
        </w:tc>
        <w:tc>
          <w:tcPr>
            <w:tcW w:w="956" w:type="dxa"/>
            <w:tcMar>
              <w:top w:w="60" w:type="dxa"/>
              <w:left w:w="60" w:type="dxa"/>
              <w:bottom w:w="60" w:type="dxa"/>
              <w:right w:w="60" w:type="dxa"/>
            </w:tcMar>
            <w:vAlign w:val="center"/>
          </w:tcPr>
          <w:p w14:paraId="777B1DE4"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4936B155" w14:textId="77777777" w:rsidR="00D63A29" w:rsidRPr="00F137B8" w:rsidRDefault="00000000" w:rsidP="00971A30">
            <w:pPr>
              <w:spacing w:line="240" w:lineRule="auto"/>
              <w:ind w:firstLine="0"/>
              <w:rPr>
                <w:sz w:val="22"/>
                <w:szCs w:val="22"/>
              </w:rPr>
            </w:pPr>
            <w:r w:rsidRPr="00F137B8">
              <w:rPr>
                <w:sz w:val="22"/>
                <w:szCs w:val="22"/>
              </w:rPr>
              <w:t>Mexico</w:t>
            </w:r>
          </w:p>
        </w:tc>
        <w:tc>
          <w:tcPr>
            <w:tcW w:w="1071" w:type="dxa"/>
            <w:tcMar>
              <w:top w:w="60" w:type="dxa"/>
              <w:left w:w="60" w:type="dxa"/>
              <w:bottom w:w="60" w:type="dxa"/>
              <w:right w:w="60" w:type="dxa"/>
            </w:tcMar>
            <w:vAlign w:val="center"/>
          </w:tcPr>
          <w:p w14:paraId="523DED4F" w14:textId="5D695E81"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762</w:t>
            </w:r>
          </w:p>
        </w:tc>
        <w:tc>
          <w:tcPr>
            <w:tcW w:w="956" w:type="dxa"/>
            <w:tcMar>
              <w:top w:w="60" w:type="dxa"/>
              <w:left w:w="60" w:type="dxa"/>
              <w:bottom w:w="60" w:type="dxa"/>
              <w:right w:w="60" w:type="dxa"/>
            </w:tcMar>
            <w:vAlign w:val="center"/>
          </w:tcPr>
          <w:p w14:paraId="2CC5CAF7" w14:textId="77777777" w:rsidR="00D63A29" w:rsidRPr="00F137B8" w:rsidRDefault="00000000" w:rsidP="0099406F">
            <w:pPr>
              <w:spacing w:line="240" w:lineRule="auto"/>
              <w:ind w:firstLine="0"/>
              <w:jc w:val="right"/>
              <w:rPr>
                <w:sz w:val="22"/>
                <w:szCs w:val="22"/>
              </w:rPr>
            </w:pPr>
            <w:r w:rsidRPr="00F137B8">
              <w:rPr>
                <w:sz w:val="22"/>
                <w:szCs w:val="22"/>
              </w:rPr>
              <w:t>0.31</w:t>
            </w:r>
          </w:p>
        </w:tc>
      </w:tr>
      <w:tr w:rsidR="00D63A29" w:rsidRPr="00F137B8" w14:paraId="0E5A0260" w14:textId="77777777" w:rsidTr="0099406F">
        <w:trPr>
          <w:trHeight w:val="227"/>
        </w:trPr>
        <w:tc>
          <w:tcPr>
            <w:tcW w:w="2731" w:type="dxa"/>
            <w:tcMar>
              <w:top w:w="60" w:type="dxa"/>
              <w:left w:w="60" w:type="dxa"/>
              <w:bottom w:w="60" w:type="dxa"/>
              <w:right w:w="60" w:type="dxa"/>
            </w:tcMar>
            <w:vAlign w:val="center"/>
          </w:tcPr>
          <w:p w14:paraId="421A8826" w14:textId="77777777" w:rsidR="00D63A29" w:rsidRPr="00F137B8" w:rsidRDefault="00000000" w:rsidP="00971A30">
            <w:pPr>
              <w:spacing w:line="240" w:lineRule="auto"/>
              <w:ind w:firstLine="0"/>
              <w:rPr>
                <w:sz w:val="22"/>
                <w:szCs w:val="22"/>
              </w:rPr>
            </w:pPr>
            <w:r w:rsidRPr="00F137B8">
              <w:rPr>
                <w:sz w:val="22"/>
                <w:szCs w:val="22"/>
              </w:rPr>
              <w:t>Bangladesh</w:t>
            </w:r>
          </w:p>
        </w:tc>
        <w:tc>
          <w:tcPr>
            <w:tcW w:w="852" w:type="dxa"/>
            <w:tcMar>
              <w:top w:w="60" w:type="dxa"/>
              <w:left w:w="60" w:type="dxa"/>
              <w:bottom w:w="60" w:type="dxa"/>
              <w:right w:w="60" w:type="dxa"/>
            </w:tcMar>
            <w:vAlign w:val="center"/>
          </w:tcPr>
          <w:p w14:paraId="0EE5EF27" w14:textId="77777777" w:rsidR="00D63A29" w:rsidRPr="00F137B8" w:rsidRDefault="00000000" w:rsidP="0099406F">
            <w:pPr>
              <w:spacing w:line="240" w:lineRule="auto"/>
              <w:ind w:firstLine="0"/>
              <w:jc w:val="right"/>
              <w:rPr>
                <w:sz w:val="22"/>
                <w:szCs w:val="22"/>
              </w:rPr>
            </w:pPr>
            <w:r w:rsidRPr="00F137B8">
              <w:rPr>
                <w:sz w:val="22"/>
                <w:szCs w:val="22"/>
              </w:rPr>
              <w:t>780</w:t>
            </w:r>
          </w:p>
        </w:tc>
        <w:tc>
          <w:tcPr>
            <w:tcW w:w="956" w:type="dxa"/>
            <w:tcMar>
              <w:top w:w="60" w:type="dxa"/>
              <w:left w:w="60" w:type="dxa"/>
              <w:bottom w:w="60" w:type="dxa"/>
              <w:right w:w="60" w:type="dxa"/>
            </w:tcMar>
            <w:vAlign w:val="center"/>
          </w:tcPr>
          <w:p w14:paraId="26145A60"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75DBD8FB" w14:textId="77777777" w:rsidR="00D63A29" w:rsidRPr="00F137B8" w:rsidRDefault="00000000" w:rsidP="00971A30">
            <w:pPr>
              <w:spacing w:line="240" w:lineRule="auto"/>
              <w:ind w:firstLine="0"/>
              <w:rPr>
                <w:sz w:val="22"/>
                <w:szCs w:val="22"/>
              </w:rPr>
            </w:pPr>
            <w:r w:rsidRPr="00F137B8">
              <w:rPr>
                <w:sz w:val="22"/>
                <w:szCs w:val="22"/>
              </w:rPr>
              <w:t>Morocco</w:t>
            </w:r>
          </w:p>
        </w:tc>
        <w:tc>
          <w:tcPr>
            <w:tcW w:w="1071" w:type="dxa"/>
            <w:tcMar>
              <w:top w:w="60" w:type="dxa"/>
              <w:left w:w="60" w:type="dxa"/>
              <w:bottom w:w="60" w:type="dxa"/>
              <w:right w:w="60" w:type="dxa"/>
            </w:tcMar>
            <w:vAlign w:val="center"/>
          </w:tcPr>
          <w:p w14:paraId="0E2019A9" w14:textId="77777777" w:rsidR="00D63A29" w:rsidRPr="00F137B8" w:rsidRDefault="00000000" w:rsidP="0099406F">
            <w:pPr>
              <w:spacing w:line="240" w:lineRule="auto"/>
              <w:ind w:firstLine="0"/>
              <w:jc w:val="right"/>
              <w:rPr>
                <w:sz w:val="22"/>
                <w:szCs w:val="22"/>
              </w:rPr>
            </w:pPr>
            <w:r w:rsidRPr="00F137B8">
              <w:rPr>
                <w:sz w:val="22"/>
                <w:szCs w:val="22"/>
              </w:rPr>
              <w:t>329</w:t>
            </w:r>
          </w:p>
        </w:tc>
        <w:tc>
          <w:tcPr>
            <w:tcW w:w="956" w:type="dxa"/>
            <w:tcMar>
              <w:top w:w="60" w:type="dxa"/>
              <w:left w:w="60" w:type="dxa"/>
              <w:bottom w:w="60" w:type="dxa"/>
              <w:right w:w="60" w:type="dxa"/>
            </w:tcMar>
            <w:vAlign w:val="center"/>
          </w:tcPr>
          <w:p w14:paraId="00852145"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D616833" w14:textId="77777777" w:rsidTr="0099406F">
        <w:trPr>
          <w:trHeight w:val="227"/>
        </w:trPr>
        <w:tc>
          <w:tcPr>
            <w:tcW w:w="2731" w:type="dxa"/>
            <w:tcMar>
              <w:top w:w="60" w:type="dxa"/>
              <w:left w:w="60" w:type="dxa"/>
              <w:bottom w:w="60" w:type="dxa"/>
              <w:right w:w="60" w:type="dxa"/>
            </w:tcMar>
            <w:vAlign w:val="center"/>
          </w:tcPr>
          <w:p w14:paraId="2E19DA18" w14:textId="77777777" w:rsidR="00D63A29" w:rsidRPr="00F137B8" w:rsidRDefault="00000000" w:rsidP="00971A30">
            <w:pPr>
              <w:spacing w:line="240" w:lineRule="auto"/>
              <w:ind w:firstLine="0"/>
              <w:rPr>
                <w:sz w:val="22"/>
                <w:szCs w:val="22"/>
              </w:rPr>
            </w:pPr>
            <w:r w:rsidRPr="00F137B8">
              <w:rPr>
                <w:sz w:val="22"/>
                <w:szCs w:val="22"/>
              </w:rPr>
              <w:t>Belarus</w:t>
            </w:r>
          </w:p>
        </w:tc>
        <w:tc>
          <w:tcPr>
            <w:tcW w:w="852" w:type="dxa"/>
            <w:tcMar>
              <w:top w:w="60" w:type="dxa"/>
              <w:left w:w="60" w:type="dxa"/>
              <w:bottom w:w="60" w:type="dxa"/>
              <w:right w:w="60" w:type="dxa"/>
            </w:tcMar>
            <w:vAlign w:val="center"/>
          </w:tcPr>
          <w:p w14:paraId="30D0990F" w14:textId="77777777" w:rsidR="00D63A29" w:rsidRPr="00F137B8" w:rsidRDefault="00000000" w:rsidP="0099406F">
            <w:pPr>
              <w:spacing w:line="240" w:lineRule="auto"/>
              <w:ind w:firstLine="0"/>
              <w:jc w:val="right"/>
              <w:rPr>
                <w:sz w:val="22"/>
                <w:szCs w:val="22"/>
              </w:rPr>
            </w:pPr>
            <w:r w:rsidRPr="00F137B8">
              <w:rPr>
                <w:sz w:val="22"/>
                <w:szCs w:val="22"/>
              </w:rPr>
              <w:t>316</w:t>
            </w:r>
          </w:p>
        </w:tc>
        <w:tc>
          <w:tcPr>
            <w:tcW w:w="956" w:type="dxa"/>
            <w:tcMar>
              <w:top w:w="60" w:type="dxa"/>
              <w:left w:w="60" w:type="dxa"/>
              <w:bottom w:w="60" w:type="dxa"/>
              <w:right w:w="60" w:type="dxa"/>
            </w:tcMar>
            <w:vAlign w:val="center"/>
          </w:tcPr>
          <w:p w14:paraId="4D8C9779"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59BD5F0" w14:textId="77777777" w:rsidR="00D63A29" w:rsidRPr="00F137B8" w:rsidRDefault="00000000" w:rsidP="00971A30">
            <w:pPr>
              <w:spacing w:line="240" w:lineRule="auto"/>
              <w:ind w:firstLine="0"/>
              <w:rPr>
                <w:sz w:val="22"/>
                <w:szCs w:val="22"/>
              </w:rPr>
            </w:pPr>
            <w:r w:rsidRPr="00F137B8">
              <w:rPr>
                <w:sz w:val="22"/>
                <w:szCs w:val="22"/>
              </w:rPr>
              <w:t>Netherlands</w:t>
            </w:r>
          </w:p>
        </w:tc>
        <w:tc>
          <w:tcPr>
            <w:tcW w:w="1071" w:type="dxa"/>
            <w:tcMar>
              <w:top w:w="60" w:type="dxa"/>
              <w:left w:w="60" w:type="dxa"/>
              <w:bottom w:w="60" w:type="dxa"/>
              <w:right w:w="60" w:type="dxa"/>
            </w:tcMar>
            <w:vAlign w:val="center"/>
          </w:tcPr>
          <w:p w14:paraId="666B134E" w14:textId="2E5B50CF"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075</w:t>
            </w:r>
          </w:p>
        </w:tc>
        <w:tc>
          <w:tcPr>
            <w:tcW w:w="956" w:type="dxa"/>
            <w:tcMar>
              <w:top w:w="60" w:type="dxa"/>
              <w:left w:w="60" w:type="dxa"/>
              <w:bottom w:w="60" w:type="dxa"/>
              <w:right w:w="60" w:type="dxa"/>
            </w:tcMar>
            <w:vAlign w:val="center"/>
          </w:tcPr>
          <w:p w14:paraId="34D07D3D" w14:textId="24AE6A4E" w:rsidR="00D63A29" w:rsidRPr="00F137B8" w:rsidRDefault="00000000" w:rsidP="0099406F">
            <w:pPr>
              <w:spacing w:line="240" w:lineRule="auto"/>
              <w:ind w:firstLine="0"/>
              <w:jc w:val="right"/>
              <w:rPr>
                <w:sz w:val="22"/>
                <w:szCs w:val="22"/>
              </w:rPr>
            </w:pPr>
            <w:r w:rsidRPr="00F137B8">
              <w:rPr>
                <w:sz w:val="22"/>
                <w:szCs w:val="22"/>
              </w:rPr>
              <w:t>0.4</w:t>
            </w:r>
            <w:r w:rsidR="0099406F">
              <w:rPr>
                <w:sz w:val="22"/>
                <w:szCs w:val="22"/>
              </w:rPr>
              <w:t>0</w:t>
            </w:r>
          </w:p>
        </w:tc>
      </w:tr>
      <w:tr w:rsidR="00D63A29" w:rsidRPr="00F137B8" w14:paraId="22B16F2D" w14:textId="77777777" w:rsidTr="0099406F">
        <w:trPr>
          <w:trHeight w:val="227"/>
        </w:trPr>
        <w:tc>
          <w:tcPr>
            <w:tcW w:w="2731" w:type="dxa"/>
            <w:tcMar>
              <w:top w:w="60" w:type="dxa"/>
              <w:left w:w="60" w:type="dxa"/>
              <w:bottom w:w="60" w:type="dxa"/>
              <w:right w:w="60" w:type="dxa"/>
            </w:tcMar>
            <w:vAlign w:val="center"/>
          </w:tcPr>
          <w:p w14:paraId="5CE73A9A" w14:textId="77777777" w:rsidR="00D63A29" w:rsidRPr="00F137B8" w:rsidRDefault="00000000" w:rsidP="00971A30">
            <w:pPr>
              <w:spacing w:line="240" w:lineRule="auto"/>
              <w:ind w:firstLine="0"/>
              <w:rPr>
                <w:sz w:val="22"/>
                <w:szCs w:val="22"/>
              </w:rPr>
            </w:pPr>
            <w:r w:rsidRPr="00F137B8">
              <w:rPr>
                <w:sz w:val="22"/>
                <w:szCs w:val="22"/>
              </w:rPr>
              <w:t>Belgium</w:t>
            </w:r>
          </w:p>
        </w:tc>
        <w:tc>
          <w:tcPr>
            <w:tcW w:w="852" w:type="dxa"/>
            <w:tcMar>
              <w:top w:w="60" w:type="dxa"/>
              <w:left w:w="60" w:type="dxa"/>
              <w:bottom w:w="60" w:type="dxa"/>
              <w:right w:w="60" w:type="dxa"/>
            </w:tcMar>
            <w:vAlign w:val="center"/>
          </w:tcPr>
          <w:p w14:paraId="2DC00A20" w14:textId="13459197"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673</w:t>
            </w:r>
          </w:p>
        </w:tc>
        <w:tc>
          <w:tcPr>
            <w:tcW w:w="956" w:type="dxa"/>
            <w:tcMar>
              <w:top w:w="60" w:type="dxa"/>
              <w:left w:w="60" w:type="dxa"/>
              <w:bottom w:w="60" w:type="dxa"/>
              <w:right w:w="60" w:type="dxa"/>
            </w:tcMar>
            <w:vAlign w:val="center"/>
          </w:tcPr>
          <w:p w14:paraId="3B5141D8" w14:textId="77777777" w:rsidR="00D63A29" w:rsidRPr="00F137B8" w:rsidRDefault="00000000" w:rsidP="00971A30">
            <w:pPr>
              <w:spacing w:line="240" w:lineRule="auto"/>
              <w:ind w:firstLine="0"/>
              <w:rPr>
                <w:sz w:val="22"/>
                <w:szCs w:val="22"/>
              </w:rPr>
            </w:pPr>
            <w:r w:rsidRPr="00F137B8">
              <w:rPr>
                <w:sz w:val="22"/>
                <w:szCs w:val="22"/>
              </w:rPr>
              <w:t>0.18</w:t>
            </w:r>
          </w:p>
        </w:tc>
        <w:tc>
          <w:tcPr>
            <w:tcW w:w="2455" w:type="dxa"/>
            <w:tcMar>
              <w:top w:w="60" w:type="dxa"/>
              <w:left w:w="60" w:type="dxa"/>
              <w:bottom w:w="60" w:type="dxa"/>
              <w:right w:w="60" w:type="dxa"/>
            </w:tcMar>
            <w:vAlign w:val="center"/>
          </w:tcPr>
          <w:p w14:paraId="3757DB9A" w14:textId="77777777" w:rsidR="00D63A29" w:rsidRPr="00F137B8" w:rsidRDefault="00000000" w:rsidP="00971A30">
            <w:pPr>
              <w:spacing w:line="240" w:lineRule="auto"/>
              <w:ind w:firstLine="0"/>
              <w:rPr>
                <w:sz w:val="22"/>
                <w:szCs w:val="22"/>
              </w:rPr>
            </w:pPr>
            <w:r w:rsidRPr="00F137B8">
              <w:rPr>
                <w:sz w:val="22"/>
                <w:szCs w:val="22"/>
              </w:rPr>
              <w:t>New Zealand</w:t>
            </w:r>
          </w:p>
        </w:tc>
        <w:tc>
          <w:tcPr>
            <w:tcW w:w="1071" w:type="dxa"/>
            <w:tcMar>
              <w:top w:w="60" w:type="dxa"/>
              <w:left w:w="60" w:type="dxa"/>
              <w:bottom w:w="60" w:type="dxa"/>
              <w:right w:w="60" w:type="dxa"/>
            </w:tcMar>
            <w:vAlign w:val="center"/>
          </w:tcPr>
          <w:p w14:paraId="40907E82" w14:textId="0037D5CB"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948</w:t>
            </w:r>
          </w:p>
        </w:tc>
        <w:tc>
          <w:tcPr>
            <w:tcW w:w="956" w:type="dxa"/>
            <w:tcMar>
              <w:top w:w="60" w:type="dxa"/>
              <w:left w:w="60" w:type="dxa"/>
              <w:bottom w:w="60" w:type="dxa"/>
              <w:right w:w="60" w:type="dxa"/>
            </w:tcMar>
            <w:vAlign w:val="center"/>
          </w:tcPr>
          <w:p w14:paraId="025219B9" w14:textId="77777777" w:rsidR="00D63A29" w:rsidRPr="00F137B8" w:rsidRDefault="00000000" w:rsidP="0099406F">
            <w:pPr>
              <w:spacing w:line="240" w:lineRule="auto"/>
              <w:ind w:firstLine="0"/>
              <w:jc w:val="right"/>
              <w:rPr>
                <w:sz w:val="22"/>
                <w:szCs w:val="22"/>
              </w:rPr>
            </w:pPr>
            <w:r w:rsidRPr="00F137B8">
              <w:rPr>
                <w:sz w:val="22"/>
                <w:szCs w:val="22"/>
              </w:rPr>
              <w:t>0.46</w:t>
            </w:r>
          </w:p>
        </w:tc>
      </w:tr>
      <w:tr w:rsidR="00D63A29" w:rsidRPr="00F137B8" w14:paraId="3E873608" w14:textId="77777777" w:rsidTr="0099406F">
        <w:trPr>
          <w:trHeight w:val="227"/>
        </w:trPr>
        <w:tc>
          <w:tcPr>
            <w:tcW w:w="2731" w:type="dxa"/>
            <w:tcMar>
              <w:top w:w="60" w:type="dxa"/>
              <w:left w:w="60" w:type="dxa"/>
              <w:bottom w:w="60" w:type="dxa"/>
              <w:right w:w="60" w:type="dxa"/>
            </w:tcMar>
            <w:vAlign w:val="center"/>
          </w:tcPr>
          <w:p w14:paraId="0C02E832" w14:textId="77777777" w:rsidR="00D63A29" w:rsidRPr="00F137B8" w:rsidRDefault="00000000" w:rsidP="00971A30">
            <w:pPr>
              <w:spacing w:line="240" w:lineRule="auto"/>
              <w:ind w:firstLine="0"/>
              <w:rPr>
                <w:sz w:val="22"/>
                <w:szCs w:val="22"/>
              </w:rPr>
            </w:pPr>
            <w:r w:rsidRPr="00F137B8">
              <w:rPr>
                <w:sz w:val="22"/>
                <w:szCs w:val="22"/>
              </w:rPr>
              <w:t>Bosnia and Herzegovina</w:t>
            </w:r>
          </w:p>
        </w:tc>
        <w:tc>
          <w:tcPr>
            <w:tcW w:w="852" w:type="dxa"/>
            <w:tcMar>
              <w:top w:w="60" w:type="dxa"/>
              <w:left w:w="60" w:type="dxa"/>
              <w:bottom w:w="60" w:type="dxa"/>
              <w:right w:w="60" w:type="dxa"/>
            </w:tcMar>
            <w:vAlign w:val="center"/>
          </w:tcPr>
          <w:p w14:paraId="66927E49" w14:textId="77777777" w:rsidR="00D63A29" w:rsidRPr="00F137B8" w:rsidRDefault="00000000" w:rsidP="0099406F">
            <w:pPr>
              <w:spacing w:line="240" w:lineRule="auto"/>
              <w:ind w:firstLine="0"/>
              <w:jc w:val="right"/>
              <w:rPr>
                <w:sz w:val="22"/>
                <w:szCs w:val="22"/>
              </w:rPr>
            </w:pPr>
            <w:r w:rsidRPr="00F137B8">
              <w:rPr>
                <w:sz w:val="22"/>
                <w:szCs w:val="22"/>
              </w:rPr>
              <w:t>304</w:t>
            </w:r>
          </w:p>
        </w:tc>
        <w:tc>
          <w:tcPr>
            <w:tcW w:w="956" w:type="dxa"/>
            <w:tcMar>
              <w:top w:w="60" w:type="dxa"/>
              <w:left w:w="60" w:type="dxa"/>
              <w:bottom w:w="60" w:type="dxa"/>
              <w:right w:w="60" w:type="dxa"/>
            </w:tcMar>
            <w:vAlign w:val="center"/>
          </w:tcPr>
          <w:p w14:paraId="1D03923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D0DC7DD" w14:textId="77777777" w:rsidR="00D63A29" w:rsidRPr="00F137B8" w:rsidRDefault="00000000" w:rsidP="00971A30">
            <w:pPr>
              <w:spacing w:line="240" w:lineRule="auto"/>
              <w:ind w:firstLine="0"/>
              <w:rPr>
                <w:sz w:val="22"/>
                <w:szCs w:val="22"/>
              </w:rPr>
            </w:pPr>
            <w:r w:rsidRPr="00F137B8">
              <w:rPr>
                <w:sz w:val="22"/>
                <w:szCs w:val="22"/>
              </w:rPr>
              <w:t>Norway</w:t>
            </w:r>
          </w:p>
        </w:tc>
        <w:tc>
          <w:tcPr>
            <w:tcW w:w="1071" w:type="dxa"/>
            <w:tcMar>
              <w:top w:w="60" w:type="dxa"/>
              <w:left w:w="60" w:type="dxa"/>
              <w:bottom w:w="60" w:type="dxa"/>
              <w:right w:w="60" w:type="dxa"/>
            </w:tcMar>
            <w:vAlign w:val="center"/>
          </w:tcPr>
          <w:p w14:paraId="04B92861" w14:textId="79116FE2"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385</w:t>
            </w:r>
          </w:p>
        </w:tc>
        <w:tc>
          <w:tcPr>
            <w:tcW w:w="956" w:type="dxa"/>
            <w:tcMar>
              <w:top w:w="60" w:type="dxa"/>
              <w:left w:w="60" w:type="dxa"/>
              <w:bottom w:w="60" w:type="dxa"/>
              <w:right w:w="60" w:type="dxa"/>
            </w:tcMar>
            <w:vAlign w:val="center"/>
          </w:tcPr>
          <w:p w14:paraId="4E4EC277" w14:textId="77777777" w:rsidR="00D63A29" w:rsidRPr="00F137B8" w:rsidRDefault="00000000" w:rsidP="0099406F">
            <w:pPr>
              <w:spacing w:line="240" w:lineRule="auto"/>
              <w:ind w:firstLine="0"/>
              <w:jc w:val="right"/>
              <w:rPr>
                <w:sz w:val="22"/>
                <w:szCs w:val="22"/>
              </w:rPr>
            </w:pPr>
            <w:r w:rsidRPr="00F137B8">
              <w:rPr>
                <w:sz w:val="22"/>
                <w:szCs w:val="22"/>
              </w:rPr>
              <w:t>0.22</w:t>
            </w:r>
          </w:p>
        </w:tc>
      </w:tr>
      <w:tr w:rsidR="00D63A29" w:rsidRPr="00F137B8" w14:paraId="554AF594" w14:textId="77777777" w:rsidTr="0099406F">
        <w:trPr>
          <w:trHeight w:val="227"/>
        </w:trPr>
        <w:tc>
          <w:tcPr>
            <w:tcW w:w="2731" w:type="dxa"/>
            <w:tcMar>
              <w:top w:w="60" w:type="dxa"/>
              <w:left w:w="60" w:type="dxa"/>
              <w:bottom w:w="60" w:type="dxa"/>
              <w:right w:w="60" w:type="dxa"/>
            </w:tcMar>
            <w:vAlign w:val="center"/>
          </w:tcPr>
          <w:p w14:paraId="6430B2D6" w14:textId="77777777" w:rsidR="00D63A29" w:rsidRPr="00F137B8" w:rsidRDefault="00000000" w:rsidP="00971A30">
            <w:pPr>
              <w:spacing w:line="240" w:lineRule="auto"/>
              <w:ind w:firstLine="0"/>
              <w:rPr>
                <w:sz w:val="22"/>
                <w:szCs w:val="22"/>
              </w:rPr>
            </w:pPr>
            <w:r w:rsidRPr="00F137B8">
              <w:rPr>
                <w:sz w:val="22"/>
                <w:szCs w:val="22"/>
              </w:rPr>
              <w:t>Brazil</w:t>
            </w:r>
          </w:p>
        </w:tc>
        <w:tc>
          <w:tcPr>
            <w:tcW w:w="852" w:type="dxa"/>
            <w:tcMar>
              <w:top w:w="60" w:type="dxa"/>
              <w:left w:w="60" w:type="dxa"/>
              <w:bottom w:w="60" w:type="dxa"/>
              <w:right w:w="60" w:type="dxa"/>
            </w:tcMar>
            <w:vAlign w:val="center"/>
          </w:tcPr>
          <w:p w14:paraId="3B49A518" w14:textId="6EEF03F3" w:rsidR="00D63A29" w:rsidRPr="00F137B8" w:rsidRDefault="00000000" w:rsidP="0099406F">
            <w:pPr>
              <w:spacing w:line="240" w:lineRule="auto"/>
              <w:ind w:firstLine="0"/>
              <w:jc w:val="right"/>
              <w:rPr>
                <w:sz w:val="22"/>
                <w:szCs w:val="22"/>
              </w:rPr>
            </w:pPr>
            <w:r w:rsidRPr="00F137B8">
              <w:rPr>
                <w:sz w:val="22"/>
                <w:szCs w:val="22"/>
              </w:rPr>
              <w:t>10</w:t>
            </w:r>
            <w:r w:rsidR="0099406F">
              <w:rPr>
                <w:sz w:val="22"/>
                <w:szCs w:val="22"/>
              </w:rPr>
              <w:t>,</w:t>
            </w:r>
            <w:r w:rsidRPr="00F137B8">
              <w:rPr>
                <w:sz w:val="22"/>
                <w:szCs w:val="22"/>
              </w:rPr>
              <w:t>119</w:t>
            </w:r>
          </w:p>
        </w:tc>
        <w:tc>
          <w:tcPr>
            <w:tcW w:w="956" w:type="dxa"/>
            <w:tcMar>
              <w:top w:w="60" w:type="dxa"/>
              <w:left w:w="60" w:type="dxa"/>
              <w:bottom w:w="60" w:type="dxa"/>
              <w:right w:w="60" w:type="dxa"/>
            </w:tcMar>
            <w:vAlign w:val="center"/>
          </w:tcPr>
          <w:p w14:paraId="134F4C09" w14:textId="77777777" w:rsidR="00D63A29" w:rsidRPr="00F137B8" w:rsidRDefault="00000000" w:rsidP="00971A30">
            <w:pPr>
              <w:spacing w:line="240" w:lineRule="auto"/>
              <w:ind w:firstLine="0"/>
              <w:rPr>
                <w:sz w:val="22"/>
                <w:szCs w:val="22"/>
              </w:rPr>
            </w:pPr>
            <w:r w:rsidRPr="00F137B8">
              <w:rPr>
                <w:sz w:val="22"/>
                <w:szCs w:val="22"/>
              </w:rPr>
              <w:t>0.66</w:t>
            </w:r>
          </w:p>
        </w:tc>
        <w:tc>
          <w:tcPr>
            <w:tcW w:w="2455" w:type="dxa"/>
            <w:tcMar>
              <w:top w:w="60" w:type="dxa"/>
              <w:left w:w="60" w:type="dxa"/>
              <w:bottom w:w="60" w:type="dxa"/>
              <w:right w:w="60" w:type="dxa"/>
            </w:tcMar>
            <w:vAlign w:val="center"/>
          </w:tcPr>
          <w:p w14:paraId="64249F3A" w14:textId="77777777" w:rsidR="00D63A29" w:rsidRPr="00F137B8" w:rsidRDefault="00000000" w:rsidP="00971A30">
            <w:pPr>
              <w:spacing w:line="240" w:lineRule="auto"/>
              <w:ind w:firstLine="0"/>
              <w:rPr>
                <w:sz w:val="22"/>
                <w:szCs w:val="22"/>
              </w:rPr>
            </w:pPr>
            <w:r w:rsidRPr="00F137B8">
              <w:rPr>
                <w:sz w:val="22"/>
                <w:szCs w:val="22"/>
              </w:rPr>
              <w:t>Pakistan</w:t>
            </w:r>
          </w:p>
        </w:tc>
        <w:tc>
          <w:tcPr>
            <w:tcW w:w="1071" w:type="dxa"/>
            <w:tcMar>
              <w:top w:w="60" w:type="dxa"/>
              <w:left w:w="60" w:type="dxa"/>
              <w:bottom w:w="60" w:type="dxa"/>
              <w:right w:w="60" w:type="dxa"/>
            </w:tcMar>
            <w:vAlign w:val="center"/>
          </w:tcPr>
          <w:p w14:paraId="6BFD697B" w14:textId="2CFE389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087</w:t>
            </w:r>
          </w:p>
        </w:tc>
        <w:tc>
          <w:tcPr>
            <w:tcW w:w="956" w:type="dxa"/>
            <w:tcMar>
              <w:top w:w="60" w:type="dxa"/>
              <w:left w:w="60" w:type="dxa"/>
              <w:bottom w:w="60" w:type="dxa"/>
              <w:right w:w="60" w:type="dxa"/>
            </w:tcMar>
            <w:vAlign w:val="center"/>
          </w:tcPr>
          <w:p w14:paraId="73C485B9" w14:textId="77777777" w:rsidR="00D63A29" w:rsidRPr="00F137B8" w:rsidRDefault="00000000" w:rsidP="0099406F">
            <w:pPr>
              <w:spacing w:line="240" w:lineRule="auto"/>
              <w:ind w:firstLine="0"/>
              <w:jc w:val="right"/>
              <w:rPr>
                <w:sz w:val="22"/>
                <w:szCs w:val="22"/>
              </w:rPr>
            </w:pPr>
            <w:r w:rsidRPr="00F137B8">
              <w:rPr>
                <w:sz w:val="22"/>
                <w:szCs w:val="22"/>
              </w:rPr>
              <w:t>0.07</w:t>
            </w:r>
          </w:p>
        </w:tc>
      </w:tr>
      <w:tr w:rsidR="00D63A29" w:rsidRPr="00F137B8" w14:paraId="7EDD668C" w14:textId="77777777" w:rsidTr="0099406F">
        <w:trPr>
          <w:trHeight w:val="227"/>
        </w:trPr>
        <w:tc>
          <w:tcPr>
            <w:tcW w:w="2731" w:type="dxa"/>
            <w:tcMar>
              <w:top w:w="60" w:type="dxa"/>
              <w:left w:w="60" w:type="dxa"/>
              <w:bottom w:w="60" w:type="dxa"/>
              <w:right w:w="60" w:type="dxa"/>
            </w:tcMar>
            <w:vAlign w:val="center"/>
          </w:tcPr>
          <w:p w14:paraId="37BC13D8" w14:textId="77777777" w:rsidR="00D63A29" w:rsidRPr="00F137B8" w:rsidRDefault="00000000" w:rsidP="00971A30">
            <w:pPr>
              <w:spacing w:line="240" w:lineRule="auto"/>
              <w:ind w:firstLine="0"/>
              <w:rPr>
                <w:sz w:val="22"/>
                <w:szCs w:val="22"/>
              </w:rPr>
            </w:pPr>
            <w:r w:rsidRPr="00F137B8">
              <w:rPr>
                <w:sz w:val="22"/>
                <w:szCs w:val="22"/>
              </w:rPr>
              <w:t xml:space="preserve">Brunei </w:t>
            </w:r>
          </w:p>
        </w:tc>
        <w:tc>
          <w:tcPr>
            <w:tcW w:w="852" w:type="dxa"/>
            <w:tcMar>
              <w:top w:w="60" w:type="dxa"/>
              <w:left w:w="60" w:type="dxa"/>
              <w:bottom w:w="60" w:type="dxa"/>
              <w:right w:w="60" w:type="dxa"/>
            </w:tcMar>
            <w:vAlign w:val="center"/>
          </w:tcPr>
          <w:p w14:paraId="45522095" w14:textId="77777777" w:rsidR="00D63A29" w:rsidRPr="00F137B8" w:rsidRDefault="00000000" w:rsidP="0099406F">
            <w:pPr>
              <w:spacing w:line="240" w:lineRule="auto"/>
              <w:ind w:firstLine="0"/>
              <w:jc w:val="right"/>
              <w:rPr>
                <w:sz w:val="22"/>
                <w:szCs w:val="22"/>
              </w:rPr>
            </w:pPr>
            <w:r w:rsidRPr="00F137B8">
              <w:rPr>
                <w:sz w:val="22"/>
                <w:szCs w:val="22"/>
              </w:rPr>
              <w:t>417</w:t>
            </w:r>
          </w:p>
        </w:tc>
        <w:tc>
          <w:tcPr>
            <w:tcW w:w="956" w:type="dxa"/>
            <w:tcMar>
              <w:top w:w="60" w:type="dxa"/>
              <w:left w:w="60" w:type="dxa"/>
              <w:bottom w:w="60" w:type="dxa"/>
              <w:right w:w="60" w:type="dxa"/>
            </w:tcMar>
            <w:vAlign w:val="center"/>
          </w:tcPr>
          <w:p w14:paraId="7AB8C92B"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1E0A7D0B" w14:textId="77777777" w:rsidR="00D63A29" w:rsidRPr="00F137B8" w:rsidRDefault="00000000" w:rsidP="00971A30">
            <w:pPr>
              <w:spacing w:line="240" w:lineRule="auto"/>
              <w:ind w:firstLine="0"/>
              <w:rPr>
                <w:sz w:val="22"/>
                <w:szCs w:val="22"/>
              </w:rPr>
            </w:pPr>
            <w:r w:rsidRPr="00F137B8">
              <w:rPr>
                <w:sz w:val="22"/>
                <w:szCs w:val="22"/>
              </w:rPr>
              <w:t>Panama</w:t>
            </w:r>
          </w:p>
        </w:tc>
        <w:tc>
          <w:tcPr>
            <w:tcW w:w="1071" w:type="dxa"/>
            <w:tcMar>
              <w:top w:w="60" w:type="dxa"/>
              <w:left w:w="60" w:type="dxa"/>
              <w:bottom w:w="60" w:type="dxa"/>
              <w:right w:w="60" w:type="dxa"/>
            </w:tcMar>
            <w:vAlign w:val="center"/>
          </w:tcPr>
          <w:p w14:paraId="136BE398" w14:textId="77777777" w:rsidR="00D63A29" w:rsidRPr="00F137B8" w:rsidRDefault="00000000" w:rsidP="0099406F">
            <w:pPr>
              <w:spacing w:line="240" w:lineRule="auto"/>
              <w:ind w:firstLine="0"/>
              <w:jc w:val="right"/>
              <w:rPr>
                <w:sz w:val="22"/>
                <w:szCs w:val="22"/>
              </w:rPr>
            </w:pPr>
            <w:r w:rsidRPr="00F137B8">
              <w:rPr>
                <w:sz w:val="22"/>
                <w:szCs w:val="22"/>
              </w:rPr>
              <w:t>305</w:t>
            </w:r>
          </w:p>
        </w:tc>
        <w:tc>
          <w:tcPr>
            <w:tcW w:w="956" w:type="dxa"/>
            <w:tcMar>
              <w:top w:w="60" w:type="dxa"/>
              <w:left w:w="60" w:type="dxa"/>
              <w:bottom w:w="60" w:type="dxa"/>
              <w:right w:w="60" w:type="dxa"/>
            </w:tcMar>
            <w:vAlign w:val="center"/>
          </w:tcPr>
          <w:p w14:paraId="2D06F478"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5A62BE4" w14:textId="77777777" w:rsidTr="0099406F">
        <w:trPr>
          <w:trHeight w:val="227"/>
        </w:trPr>
        <w:tc>
          <w:tcPr>
            <w:tcW w:w="2731" w:type="dxa"/>
            <w:tcMar>
              <w:top w:w="60" w:type="dxa"/>
              <w:left w:w="60" w:type="dxa"/>
              <w:bottom w:w="60" w:type="dxa"/>
              <w:right w:w="60" w:type="dxa"/>
            </w:tcMar>
            <w:vAlign w:val="center"/>
          </w:tcPr>
          <w:p w14:paraId="0EB40997" w14:textId="77777777" w:rsidR="00D63A29" w:rsidRPr="00F137B8" w:rsidRDefault="00000000" w:rsidP="00971A30">
            <w:pPr>
              <w:spacing w:line="240" w:lineRule="auto"/>
              <w:ind w:firstLine="0"/>
              <w:rPr>
                <w:sz w:val="22"/>
                <w:szCs w:val="22"/>
              </w:rPr>
            </w:pPr>
            <w:r w:rsidRPr="00F137B8">
              <w:rPr>
                <w:sz w:val="22"/>
                <w:szCs w:val="22"/>
              </w:rPr>
              <w:t>Bulgaria</w:t>
            </w:r>
          </w:p>
        </w:tc>
        <w:tc>
          <w:tcPr>
            <w:tcW w:w="852" w:type="dxa"/>
            <w:tcMar>
              <w:top w:w="60" w:type="dxa"/>
              <w:left w:w="60" w:type="dxa"/>
              <w:bottom w:w="60" w:type="dxa"/>
              <w:right w:w="60" w:type="dxa"/>
            </w:tcMar>
            <w:vAlign w:val="center"/>
          </w:tcPr>
          <w:p w14:paraId="2BE09B95" w14:textId="77777777" w:rsidR="00D63A29" w:rsidRPr="00F137B8" w:rsidRDefault="00000000" w:rsidP="0099406F">
            <w:pPr>
              <w:spacing w:line="240" w:lineRule="auto"/>
              <w:ind w:firstLine="0"/>
              <w:jc w:val="right"/>
              <w:rPr>
                <w:sz w:val="22"/>
                <w:szCs w:val="22"/>
              </w:rPr>
            </w:pPr>
            <w:r w:rsidRPr="00F137B8">
              <w:rPr>
                <w:sz w:val="22"/>
                <w:szCs w:val="22"/>
              </w:rPr>
              <w:t>741</w:t>
            </w:r>
          </w:p>
        </w:tc>
        <w:tc>
          <w:tcPr>
            <w:tcW w:w="956" w:type="dxa"/>
            <w:tcMar>
              <w:top w:w="60" w:type="dxa"/>
              <w:left w:w="60" w:type="dxa"/>
              <w:bottom w:w="60" w:type="dxa"/>
              <w:right w:w="60" w:type="dxa"/>
            </w:tcMar>
            <w:vAlign w:val="center"/>
          </w:tcPr>
          <w:p w14:paraId="62BD5FAB"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160C1A56" w14:textId="77777777" w:rsidR="00D63A29" w:rsidRPr="00F137B8" w:rsidRDefault="00000000" w:rsidP="00971A30">
            <w:pPr>
              <w:spacing w:line="240" w:lineRule="auto"/>
              <w:ind w:firstLine="0"/>
              <w:rPr>
                <w:sz w:val="22"/>
                <w:szCs w:val="22"/>
              </w:rPr>
            </w:pPr>
            <w:r w:rsidRPr="00F137B8">
              <w:rPr>
                <w:sz w:val="22"/>
                <w:szCs w:val="22"/>
              </w:rPr>
              <w:t>Peru</w:t>
            </w:r>
          </w:p>
        </w:tc>
        <w:tc>
          <w:tcPr>
            <w:tcW w:w="1071" w:type="dxa"/>
            <w:tcMar>
              <w:top w:w="60" w:type="dxa"/>
              <w:left w:w="60" w:type="dxa"/>
              <w:bottom w:w="60" w:type="dxa"/>
              <w:right w:w="60" w:type="dxa"/>
            </w:tcMar>
            <w:vAlign w:val="center"/>
          </w:tcPr>
          <w:p w14:paraId="695B0857" w14:textId="77777777" w:rsidR="00D63A29" w:rsidRPr="00F137B8" w:rsidRDefault="00000000" w:rsidP="0099406F">
            <w:pPr>
              <w:spacing w:line="240" w:lineRule="auto"/>
              <w:ind w:firstLine="0"/>
              <w:jc w:val="right"/>
              <w:rPr>
                <w:sz w:val="22"/>
                <w:szCs w:val="22"/>
              </w:rPr>
            </w:pPr>
            <w:r w:rsidRPr="00F137B8">
              <w:rPr>
                <w:sz w:val="22"/>
                <w:szCs w:val="22"/>
              </w:rPr>
              <w:t>681</w:t>
            </w:r>
          </w:p>
        </w:tc>
        <w:tc>
          <w:tcPr>
            <w:tcW w:w="956" w:type="dxa"/>
            <w:tcMar>
              <w:top w:w="60" w:type="dxa"/>
              <w:left w:w="60" w:type="dxa"/>
              <w:bottom w:w="60" w:type="dxa"/>
              <w:right w:w="60" w:type="dxa"/>
            </w:tcMar>
            <w:vAlign w:val="center"/>
          </w:tcPr>
          <w:p w14:paraId="645BED29"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5B5BD824" w14:textId="77777777" w:rsidTr="0099406F">
        <w:trPr>
          <w:trHeight w:val="227"/>
        </w:trPr>
        <w:tc>
          <w:tcPr>
            <w:tcW w:w="2731" w:type="dxa"/>
            <w:tcMar>
              <w:top w:w="60" w:type="dxa"/>
              <w:left w:w="60" w:type="dxa"/>
              <w:bottom w:w="60" w:type="dxa"/>
              <w:right w:w="60" w:type="dxa"/>
            </w:tcMar>
            <w:vAlign w:val="center"/>
          </w:tcPr>
          <w:p w14:paraId="42EE962E" w14:textId="77777777" w:rsidR="00D63A29" w:rsidRPr="00F137B8" w:rsidRDefault="00000000" w:rsidP="00971A30">
            <w:pPr>
              <w:spacing w:line="240" w:lineRule="auto"/>
              <w:ind w:firstLine="0"/>
              <w:rPr>
                <w:sz w:val="22"/>
                <w:szCs w:val="22"/>
              </w:rPr>
            </w:pPr>
            <w:r w:rsidRPr="00F137B8">
              <w:rPr>
                <w:sz w:val="22"/>
                <w:szCs w:val="22"/>
              </w:rPr>
              <w:t>Canada</w:t>
            </w:r>
          </w:p>
        </w:tc>
        <w:tc>
          <w:tcPr>
            <w:tcW w:w="852" w:type="dxa"/>
            <w:tcMar>
              <w:top w:w="60" w:type="dxa"/>
              <w:left w:w="60" w:type="dxa"/>
              <w:bottom w:w="60" w:type="dxa"/>
              <w:right w:w="60" w:type="dxa"/>
            </w:tcMar>
            <w:vAlign w:val="center"/>
          </w:tcPr>
          <w:p w14:paraId="56044012" w14:textId="62778706" w:rsidR="00D63A29" w:rsidRPr="00F137B8" w:rsidRDefault="00000000" w:rsidP="0099406F">
            <w:pPr>
              <w:spacing w:line="240" w:lineRule="auto"/>
              <w:ind w:firstLine="0"/>
              <w:jc w:val="right"/>
              <w:rPr>
                <w:sz w:val="22"/>
                <w:szCs w:val="22"/>
              </w:rPr>
            </w:pPr>
            <w:r w:rsidRPr="00F137B8">
              <w:rPr>
                <w:sz w:val="22"/>
                <w:szCs w:val="22"/>
              </w:rPr>
              <w:t>63</w:t>
            </w:r>
            <w:r w:rsidR="0099406F">
              <w:rPr>
                <w:sz w:val="22"/>
                <w:szCs w:val="22"/>
              </w:rPr>
              <w:t>,</w:t>
            </w:r>
            <w:r w:rsidRPr="00F137B8">
              <w:rPr>
                <w:sz w:val="22"/>
                <w:szCs w:val="22"/>
              </w:rPr>
              <w:t>742</w:t>
            </w:r>
          </w:p>
        </w:tc>
        <w:tc>
          <w:tcPr>
            <w:tcW w:w="956" w:type="dxa"/>
            <w:tcMar>
              <w:top w:w="60" w:type="dxa"/>
              <w:left w:w="60" w:type="dxa"/>
              <w:bottom w:w="60" w:type="dxa"/>
              <w:right w:w="60" w:type="dxa"/>
            </w:tcMar>
            <w:vAlign w:val="center"/>
          </w:tcPr>
          <w:p w14:paraId="7C1AD8D0" w14:textId="77777777" w:rsidR="00D63A29" w:rsidRPr="00F137B8" w:rsidRDefault="00000000" w:rsidP="00971A30">
            <w:pPr>
              <w:spacing w:line="240" w:lineRule="auto"/>
              <w:ind w:firstLine="0"/>
              <w:rPr>
                <w:sz w:val="22"/>
                <w:szCs w:val="22"/>
              </w:rPr>
            </w:pPr>
            <w:r w:rsidRPr="00F137B8">
              <w:rPr>
                <w:sz w:val="22"/>
                <w:szCs w:val="22"/>
              </w:rPr>
              <w:t>4.18</w:t>
            </w:r>
          </w:p>
        </w:tc>
        <w:tc>
          <w:tcPr>
            <w:tcW w:w="2455" w:type="dxa"/>
            <w:tcMar>
              <w:top w:w="60" w:type="dxa"/>
              <w:left w:w="60" w:type="dxa"/>
              <w:bottom w:w="60" w:type="dxa"/>
              <w:right w:w="60" w:type="dxa"/>
            </w:tcMar>
            <w:vAlign w:val="center"/>
          </w:tcPr>
          <w:p w14:paraId="2CFCA172" w14:textId="77777777" w:rsidR="00D63A29" w:rsidRPr="00F137B8" w:rsidRDefault="00000000" w:rsidP="00971A30">
            <w:pPr>
              <w:spacing w:line="240" w:lineRule="auto"/>
              <w:ind w:firstLine="0"/>
              <w:rPr>
                <w:sz w:val="22"/>
                <w:szCs w:val="22"/>
              </w:rPr>
            </w:pPr>
            <w:r w:rsidRPr="00F137B8">
              <w:rPr>
                <w:sz w:val="22"/>
                <w:szCs w:val="22"/>
              </w:rPr>
              <w:t>Philippines</w:t>
            </w:r>
          </w:p>
        </w:tc>
        <w:tc>
          <w:tcPr>
            <w:tcW w:w="1071" w:type="dxa"/>
            <w:tcMar>
              <w:top w:w="60" w:type="dxa"/>
              <w:left w:w="60" w:type="dxa"/>
              <w:bottom w:w="60" w:type="dxa"/>
              <w:right w:w="60" w:type="dxa"/>
            </w:tcMar>
            <w:vAlign w:val="center"/>
          </w:tcPr>
          <w:p w14:paraId="72CA4BE2" w14:textId="2FCD30DA" w:rsidR="00D63A29" w:rsidRPr="00F137B8" w:rsidRDefault="00000000" w:rsidP="0099406F">
            <w:pPr>
              <w:spacing w:line="240" w:lineRule="auto"/>
              <w:ind w:firstLine="0"/>
              <w:jc w:val="right"/>
              <w:rPr>
                <w:sz w:val="22"/>
                <w:szCs w:val="22"/>
              </w:rPr>
            </w:pPr>
            <w:r w:rsidRPr="00F137B8">
              <w:rPr>
                <w:sz w:val="22"/>
                <w:szCs w:val="22"/>
              </w:rPr>
              <w:t>29</w:t>
            </w:r>
            <w:r w:rsidR="0099406F">
              <w:rPr>
                <w:sz w:val="22"/>
                <w:szCs w:val="22"/>
              </w:rPr>
              <w:t>,</w:t>
            </w:r>
            <w:r w:rsidRPr="00F137B8">
              <w:rPr>
                <w:sz w:val="22"/>
                <w:szCs w:val="22"/>
              </w:rPr>
              <w:t>705</w:t>
            </w:r>
          </w:p>
        </w:tc>
        <w:tc>
          <w:tcPr>
            <w:tcW w:w="956" w:type="dxa"/>
            <w:tcMar>
              <w:top w:w="60" w:type="dxa"/>
              <w:left w:w="60" w:type="dxa"/>
              <w:bottom w:w="60" w:type="dxa"/>
              <w:right w:w="60" w:type="dxa"/>
            </w:tcMar>
            <w:vAlign w:val="center"/>
          </w:tcPr>
          <w:p w14:paraId="55CE0327" w14:textId="77777777" w:rsidR="00D63A29" w:rsidRPr="00F137B8" w:rsidRDefault="00000000" w:rsidP="0099406F">
            <w:pPr>
              <w:spacing w:line="240" w:lineRule="auto"/>
              <w:ind w:firstLine="0"/>
              <w:jc w:val="right"/>
              <w:rPr>
                <w:sz w:val="22"/>
                <w:szCs w:val="22"/>
              </w:rPr>
            </w:pPr>
            <w:r w:rsidRPr="00F137B8">
              <w:rPr>
                <w:sz w:val="22"/>
                <w:szCs w:val="22"/>
              </w:rPr>
              <w:t>1.95</w:t>
            </w:r>
          </w:p>
        </w:tc>
      </w:tr>
      <w:tr w:rsidR="00D63A29" w:rsidRPr="00F137B8" w14:paraId="3F7E9268" w14:textId="77777777" w:rsidTr="0099406F">
        <w:trPr>
          <w:trHeight w:val="227"/>
        </w:trPr>
        <w:tc>
          <w:tcPr>
            <w:tcW w:w="2731" w:type="dxa"/>
            <w:tcMar>
              <w:top w:w="60" w:type="dxa"/>
              <w:left w:w="60" w:type="dxa"/>
              <w:bottom w:w="60" w:type="dxa"/>
              <w:right w:w="60" w:type="dxa"/>
            </w:tcMar>
            <w:vAlign w:val="center"/>
          </w:tcPr>
          <w:p w14:paraId="6D7FC946" w14:textId="77777777" w:rsidR="00D63A29" w:rsidRPr="00F137B8" w:rsidRDefault="00000000" w:rsidP="00971A30">
            <w:pPr>
              <w:spacing w:line="240" w:lineRule="auto"/>
              <w:ind w:firstLine="0"/>
              <w:rPr>
                <w:sz w:val="22"/>
                <w:szCs w:val="22"/>
              </w:rPr>
            </w:pPr>
            <w:r w:rsidRPr="00F137B8">
              <w:rPr>
                <w:sz w:val="22"/>
                <w:szCs w:val="22"/>
              </w:rPr>
              <w:t>Chile</w:t>
            </w:r>
          </w:p>
        </w:tc>
        <w:tc>
          <w:tcPr>
            <w:tcW w:w="852" w:type="dxa"/>
            <w:tcMar>
              <w:top w:w="60" w:type="dxa"/>
              <w:left w:w="60" w:type="dxa"/>
              <w:bottom w:w="60" w:type="dxa"/>
              <w:right w:w="60" w:type="dxa"/>
            </w:tcMar>
            <w:vAlign w:val="center"/>
          </w:tcPr>
          <w:p w14:paraId="5A59675B" w14:textId="1E83D3DD"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246</w:t>
            </w:r>
          </w:p>
        </w:tc>
        <w:tc>
          <w:tcPr>
            <w:tcW w:w="956" w:type="dxa"/>
            <w:tcMar>
              <w:top w:w="60" w:type="dxa"/>
              <w:left w:w="60" w:type="dxa"/>
              <w:bottom w:w="60" w:type="dxa"/>
              <w:right w:w="60" w:type="dxa"/>
            </w:tcMar>
            <w:vAlign w:val="center"/>
          </w:tcPr>
          <w:p w14:paraId="32DF01AD"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05007BD" w14:textId="77777777" w:rsidR="00D63A29" w:rsidRPr="00F137B8" w:rsidRDefault="00000000" w:rsidP="00971A30">
            <w:pPr>
              <w:spacing w:line="240" w:lineRule="auto"/>
              <w:ind w:firstLine="0"/>
              <w:rPr>
                <w:sz w:val="22"/>
                <w:szCs w:val="22"/>
              </w:rPr>
            </w:pPr>
            <w:r w:rsidRPr="00F137B8">
              <w:rPr>
                <w:sz w:val="22"/>
                <w:szCs w:val="22"/>
              </w:rPr>
              <w:t>Poland</w:t>
            </w:r>
          </w:p>
        </w:tc>
        <w:tc>
          <w:tcPr>
            <w:tcW w:w="1071" w:type="dxa"/>
            <w:tcMar>
              <w:top w:w="60" w:type="dxa"/>
              <w:left w:w="60" w:type="dxa"/>
              <w:bottom w:w="60" w:type="dxa"/>
              <w:right w:w="60" w:type="dxa"/>
            </w:tcMar>
            <w:vAlign w:val="center"/>
          </w:tcPr>
          <w:p w14:paraId="0945B8DA" w14:textId="6DD7DFAD"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077</w:t>
            </w:r>
          </w:p>
        </w:tc>
        <w:tc>
          <w:tcPr>
            <w:tcW w:w="956" w:type="dxa"/>
            <w:tcMar>
              <w:top w:w="60" w:type="dxa"/>
              <w:left w:w="60" w:type="dxa"/>
              <w:bottom w:w="60" w:type="dxa"/>
              <w:right w:w="60" w:type="dxa"/>
            </w:tcMar>
            <w:vAlign w:val="center"/>
          </w:tcPr>
          <w:p w14:paraId="52D138D8" w14:textId="43440CDE" w:rsidR="00D63A29" w:rsidRPr="00F137B8" w:rsidRDefault="00000000" w:rsidP="0099406F">
            <w:pPr>
              <w:spacing w:line="240" w:lineRule="auto"/>
              <w:ind w:firstLine="0"/>
              <w:jc w:val="right"/>
              <w:rPr>
                <w:sz w:val="22"/>
                <w:szCs w:val="22"/>
              </w:rPr>
            </w:pPr>
            <w:r w:rsidRPr="00F137B8">
              <w:rPr>
                <w:sz w:val="22"/>
                <w:szCs w:val="22"/>
              </w:rPr>
              <w:t>0.2</w:t>
            </w:r>
            <w:r w:rsidR="0099406F">
              <w:rPr>
                <w:sz w:val="22"/>
                <w:szCs w:val="22"/>
              </w:rPr>
              <w:t>0</w:t>
            </w:r>
          </w:p>
        </w:tc>
      </w:tr>
      <w:tr w:rsidR="00D63A29" w:rsidRPr="00F137B8" w14:paraId="28B2261B" w14:textId="77777777" w:rsidTr="0099406F">
        <w:trPr>
          <w:trHeight w:val="227"/>
        </w:trPr>
        <w:tc>
          <w:tcPr>
            <w:tcW w:w="2731" w:type="dxa"/>
            <w:tcMar>
              <w:top w:w="60" w:type="dxa"/>
              <w:left w:w="60" w:type="dxa"/>
              <w:bottom w:w="60" w:type="dxa"/>
              <w:right w:w="60" w:type="dxa"/>
            </w:tcMar>
            <w:vAlign w:val="center"/>
          </w:tcPr>
          <w:p w14:paraId="75C374BF" w14:textId="77777777" w:rsidR="00D63A29" w:rsidRPr="00F137B8" w:rsidRDefault="00000000" w:rsidP="00971A30">
            <w:pPr>
              <w:spacing w:line="240" w:lineRule="auto"/>
              <w:ind w:firstLine="0"/>
              <w:rPr>
                <w:sz w:val="22"/>
                <w:szCs w:val="22"/>
              </w:rPr>
            </w:pPr>
            <w:r w:rsidRPr="00F137B8">
              <w:rPr>
                <w:sz w:val="22"/>
                <w:szCs w:val="22"/>
              </w:rPr>
              <w:t>China</w:t>
            </w:r>
          </w:p>
        </w:tc>
        <w:tc>
          <w:tcPr>
            <w:tcW w:w="852" w:type="dxa"/>
            <w:tcMar>
              <w:top w:w="60" w:type="dxa"/>
              <w:left w:w="60" w:type="dxa"/>
              <w:bottom w:w="60" w:type="dxa"/>
              <w:right w:w="60" w:type="dxa"/>
            </w:tcMar>
            <w:vAlign w:val="center"/>
          </w:tcPr>
          <w:p w14:paraId="6662C2D6" w14:textId="4263813A"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298</w:t>
            </w:r>
          </w:p>
        </w:tc>
        <w:tc>
          <w:tcPr>
            <w:tcW w:w="956" w:type="dxa"/>
            <w:tcMar>
              <w:top w:w="60" w:type="dxa"/>
              <w:left w:w="60" w:type="dxa"/>
              <w:bottom w:w="60" w:type="dxa"/>
              <w:right w:w="60" w:type="dxa"/>
            </w:tcMar>
            <w:vAlign w:val="center"/>
          </w:tcPr>
          <w:p w14:paraId="75D98AE4" w14:textId="77777777" w:rsidR="00D63A29" w:rsidRPr="00F137B8" w:rsidRDefault="00000000" w:rsidP="00971A30">
            <w:pPr>
              <w:spacing w:line="240" w:lineRule="auto"/>
              <w:ind w:firstLine="0"/>
              <w:rPr>
                <w:sz w:val="22"/>
                <w:szCs w:val="22"/>
              </w:rPr>
            </w:pPr>
            <w:r w:rsidRPr="00F137B8">
              <w:rPr>
                <w:sz w:val="22"/>
                <w:szCs w:val="22"/>
              </w:rPr>
              <w:t>0.09</w:t>
            </w:r>
          </w:p>
        </w:tc>
        <w:tc>
          <w:tcPr>
            <w:tcW w:w="2455" w:type="dxa"/>
            <w:tcMar>
              <w:top w:w="60" w:type="dxa"/>
              <w:left w:w="60" w:type="dxa"/>
              <w:bottom w:w="60" w:type="dxa"/>
              <w:right w:w="60" w:type="dxa"/>
            </w:tcMar>
            <w:vAlign w:val="center"/>
          </w:tcPr>
          <w:p w14:paraId="35B25666" w14:textId="77777777" w:rsidR="00D63A29" w:rsidRPr="00F137B8" w:rsidRDefault="00000000" w:rsidP="00971A30">
            <w:pPr>
              <w:spacing w:line="240" w:lineRule="auto"/>
              <w:ind w:firstLine="0"/>
              <w:rPr>
                <w:sz w:val="22"/>
                <w:szCs w:val="22"/>
              </w:rPr>
            </w:pPr>
            <w:r w:rsidRPr="00F137B8">
              <w:rPr>
                <w:sz w:val="22"/>
                <w:szCs w:val="22"/>
              </w:rPr>
              <w:t>Portugal</w:t>
            </w:r>
          </w:p>
        </w:tc>
        <w:tc>
          <w:tcPr>
            <w:tcW w:w="1071" w:type="dxa"/>
            <w:tcMar>
              <w:top w:w="60" w:type="dxa"/>
              <w:left w:w="60" w:type="dxa"/>
              <w:bottom w:w="60" w:type="dxa"/>
              <w:right w:w="60" w:type="dxa"/>
            </w:tcMar>
            <w:vAlign w:val="center"/>
          </w:tcPr>
          <w:p w14:paraId="15A94D6A" w14:textId="0DACF0CD"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942</w:t>
            </w:r>
          </w:p>
        </w:tc>
        <w:tc>
          <w:tcPr>
            <w:tcW w:w="956" w:type="dxa"/>
            <w:tcMar>
              <w:top w:w="60" w:type="dxa"/>
              <w:left w:w="60" w:type="dxa"/>
              <w:bottom w:w="60" w:type="dxa"/>
              <w:right w:w="60" w:type="dxa"/>
            </w:tcMar>
            <w:vAlign w:val="center"/>
          </w:tcPr>
          <w:p w14:paraId="1B0BA47E" w14:textId="77777777" w:rsidR="00D63A29" w:rsidRPr="00F137B8" w:rsidRDefault="00000000" w:rsidP="0099406F">
            <w:pPr>
              <w:spacing w:line="240" w:lineRule="auto"/>
              <w:ind w:firstLine="0"/>
              <w:jc w:val="right"/>
              <w:rPr>
                <w:sz w:val="22"/>
                <w:szCs w:val="22"/>
              </w:rPr>
            </w:pPr>
            <w:r w:rsidRPr="00F137B8">
              <w:rPr>
                <w:sz w:val="22"/>
                <w:szCs w:val="22"/>
              </w:rPr>
              <w:t>0.26</w:t>
            </w:r>
          </w:p>
        </w:tc>
      </w:tr>
      <w:tr w:rsidR="00D63A29" w:rsidRPr="00F137B8" w14:paraId="3AB5F0E3" w14:textId="77777777" w:rsidTr="0099406F">
        <w:trPr>
          <w:trHeight w:val="227"/>
        </w:trPr>
        <w:tc>
          <w:tcPr>
            <w:tcW w:w="2731" w:type="dxa"/>
            <w:tcMar>
              <w:top w:w="60" w:type="dxa"/>
              <w:left w:w="60" w:type="dxa"/>
              <w:bottom w:w="60" w:type="dxa"/>
              <w:right w:w="60" w:type="dxa"/>
            </w:tcMar>
            <w:vAlign w:val="center"/>
          </w:tcPr>
          <w:p w14:paraId="556C935A" w14:textId="77777777" w:rsidR="00D63A29" w:rsidRPr="00F137B8" w:rsidRDefault="00000000" w:rsidP="00971A30">
            <w:pPr>
              <w:spacing w:line="240" w:lineRule="auto"/>
              <w:ind w:firstLine="0"/>
              <w:rPr>
                <w:sz w:val="22"/>
                <w:szCs w:val="22"/>
              </w:rPr>
            </w:pPr>
            <w:r w:rsidRPr="00F137B8">
              <w:rPr>
                <w:sz w:val="22"/>
                <w:szCs w:val="22"/>
              </w:rPr>
              <w:t>Colombia</w:t>
            </w:r>
          </w:p>
        </w:tc>
        <w:tc>
          <w:tcPr>
            <w:tcW w:w="852" w:type="dxa"/>
            <w:tcMar>
              <w:top w:w="60" w:type="dxa"/>
              <w:left w:w="60" w:type="dxa"/>
              <w:bottom w:w="60" w:type="dxa"/>
              <w:right w:w="60" w:type="dxa"/>
            </w:tcMar>
            <w:vAlign w:val="center"/>
          </w:tcPr>
          <w:p w14:paraId="415DD0B7" w14:textId="7E6173E5"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239</w:t>
            </w:r>
          </w:p>
        </w:tc>
        <w:tc>
          <w:tcPr>
            <w:tcW w:w="956" w:type="dxa"/>
            <w:tcMar>
              <w:top w:w="60" w:type="dxa"/>
              <w:left w:w="60" w:type="dxa"/>
              <w:bottom w:w="60" w:type="dxa"/>
              <w:right w:w="60" w:type="dxa"/>
            </w:tcMar>
            <w:vAlign w:val="center"/>
          </w:tcPr>
          <w:p w14:paraId="471CE155"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9FD6673" w14:textId="77777777" w:rsidR="00D63A29" w:rsidRPr="00F137B8" w:rsidRDefault="00000000" w:rsidP="00971A30">
            <w:pPr>
              <w:spacing w:line="240" w:lineRule="auto"/>
              <w:ind w:firstLine="0"/>
              <w:rPr>
                <w:sz w:val="22"/>
                <w:szCs w:val="22"/>
              </w:rPr>
            </w:pPr>
            <w:r w:rsidRPr="00F137B8">
              <w:rPr>
                <w:sz w:val="22"/>
                <w:szCs w:val="22"/>
              </w:rPr>
              <w:t>Puerto Rico</w:t>
            </w:r>
          </w:p>
        </w:tc>
        <w:tc>
          <w:tcPr>
            <w:tcW w:w="1071" w:type="dxa"/>
            <w:tcMar>
              <w:top w:w="60" w:type="dxa"/>
              <w:left w:w="60" w:type="dxa"/>
              <w:bottom w:w="60" w:type="dxa"/>
              <w:right w:w="60" w:type="dxa"/>
            </w:tcMar>
            <w:vAlign w:val="center"/>
          </w:tcPr>
          <w:p w14:paraId="49502B2F" w14:textId="77777777" w:rsidR="00D63A29" w:rsidRPr="00F137B8" w:rsidRDefault="00000000" w:rsidP="0099406F">
            <w:pPr>
              <w:spacing w:line="240" w:lineRule="auto"/>
              <w:ind w:firstLine="0"/>
              <w:jc w:val="right"/>
              <w:rPr>
                <w:sz w:val="22"/>
                <w:szCs w:val="22"/>
              </w:rPr>
            </w:pPr>
            <w:r w:rsidRPr="00F137B8">
              <w:rPr>
                <w:sz w:val="22"/>
                <w:szCs w:val="22"/>
              </w:rPr>
              <w:t>554</w:t>
            </w:r>
          </w:p>
        </w:tc>
        <w:tc>
          <w:tcPr>
            <w:tcW w:w="956" w:type="dxa"/>
            <w:tcMar>
              <w:top w:w="60" w:type="dxa"/>
              <w:left w:w="60" w:type="dxa"/>
              <w:bottom w:w="60" w:type="dxa"/>
              <w:right w:w="60" w:type="dxa"/>
            </w:tcMar>
            <w:vAlign w:val="center"/>
          </w:tcPr>
          <w:p w14:paraId="23958903"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216734D8" w14:textId="77777777" w:rsidTr="0099406F">
        <w:trPr>
          <w:trHeight w:val="227"/>
        </w:trPr>
        <w:tc>
          <w:tcPr>
            <w:tcW w:w="2731" w:type="dxa"/>
            <w:tcMar>
              <w:top w:w="60" w:type="dxa"/>
              <w:left w:w="60" w:type="dxa"/>
              <w:bottom w:w="60" w:type="dxa"/>
              <w:right w:w="60" w:type="dxa"/>
            </w:tcMar>
            <w:vAlign w:val="center"/>
          </w:tcPr>
          <w:p w14:paraId="70E7022A" w14:textId="77777777" w:rsidR="00D63A29" w:rsidRPr="00F137B8" w:rsidRDefault="00000000" w:rsidP="00971A30">
            <w:pPr>
              <w:spacing w:line="240" w:lineRule="auto"/>
              <w:ind w:firstLine="0"/>
              <w:rPr>
                <w:sz w:val="22"/>
                <w:szCs w:val="22"/>
              </w:rPr>
            </w:pPr>
            <w:r w:rsidRPr="00F137B8">
              <w:rPr>
                <w:sz w:val="22"/>
                <w:szCs w:val="22"/>
              </w:rPr>
              <w:t>Costa Rica</w:t>
            </w:r>
          </w:p>
        </w:tc>
        <w:tc>
          <w:tcPr>
            <w:tcW w:w="852" w:type="dxa"/>
            <w:tcMar>
              <w:top w:w="60" w:type="dxa"/>
              <w:left w:w="60" w:type="dxa"/>
              <w:bottom w:w="60" w:type="dxa"/>
              <w:right w:w="60" w:type="dxa"/>
            </w:tcMar>
            <w:vAlign w:val="center"/>
          </w:tcPr>
          <w:p w14:paraId="694AECF5" w14:textId="77777777" w:rsidR="00D63A29" w:rsidRPr="00F137B8" w:rsidRDefault="00000000" w:rsidP="0099406F">
            <w:pPr>
              <w:spacing w:line="240" w:lineRule="auto"/>
              <w:ind w:firstLine="0"/>
              <w:jc w:val="right"/>
              <w:rPr>
                <w:sz w:val="22"/>
                <w:szCs w:val="22"/>
              </w:rPr>
            </w:pPr>
            <w:r w:rsidRPr="00F137B8">
              <w:rPr>
                <w:sz w:val="22"/>
                <w:szCs w:val="22"/>
              </w:rPr>
              <w:t>546</w:t>
            </w:r>
          </w:p>
        </w:tc>
        <w:tc>
          <w:tcPr>
            <w:tcW w:w="956" w:type="dxa"/>
            <w:tcMar>
              <w:top w:w="60" w:type="dxa"/>
              <w:left w:w="60" w:type="dxa"/>
              <w:bottom w:w="60" w:type="dxa"/>
              <w:right w:w="60" w:type="dxa"/>
            </w:tcMar>
            <w:vAlign w:val="center"/>
          </w:tcPr>
          <w:p w14:paraId="7A715BD3"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69DCB246" w14:textId="77777777" w:rsidR="00D63A29" w:rsidRPr="00F137B8" w:rsidRDefault="00000000" w:rsidP="00971A30">
            <w:pPr>
              <w:spacing w:line="240" w:lineRule="auto"/>
              <w:ind w:firstLine="0"/>
              <w:rPr>
                <w:sz w:val="22"/>
                <w:szCs w:val="22"/>
              </w:rPr>
            </w:pPr>
            <w:r w:rsidRPr="00F137B8">
              <w:rPr>
                <w:sz w:val="22"/>
                <w:szCs w:val="22"/>
              </w:rPr>
              <w:t>Qatar</w:t>
            </w:r>
          </w:p>
        </w:tc>
        <w:tc>
          <w:tcPr>
            <w:tcW w:w="1071" w:type="dxa"/>
            <w:tcMar>
              <w:top w:w="60" w:type="dxa"/>
              <w:left w:w="60" w:type="dxa"/>
              <w:bottom w:w="60" w:type="dxa"/>
              <w:right w:w="60" w:type="dxa"/>
            </w:tcMar>
            <w:vAlign w:val="center"/>
          </w:tcPr>
          <w:p w14:paraId="52B01499" w14:textId="77777777" w:rsidR="00D63A29" w:rsidRPr="00F137B8" w:rsidRDefault="00000000" w:rsidP="0099406F">
            <w:pPr>
              <w:spacing w:line="240" w:lineRule="auto"/>
              <w:ind w:firstLine="0"/>
              <w:jc w:val="right"/>
              <w:rPr>
                <w:sz w:val="22"/>
                <w:szCs w:val="22"/>
              </w:rPr>
            </w:pPr>
            <w:r w:rsidRPr="00F137B8">
              <w:rPr>
                <w:sz w:val="22"/>
                <w:szCs w:val="22"/>
              </w:rPr>
              <w:t>383</w:t>
            </w:r>
          </w:p>
        </w:tc>
        <w:tc>
          <w:tcPr>
            <w:tcW w:w="956" w:type="dxa"/>
            <w:tcMar>
              <w:top w:w="60" w:type="dxa"/>
              <w:left w:w="60" w:type="dxa"/>
              <w:bottom w:w="60" w:type="dxa"/>
              <w:right w:w="60" w:type="dxa"/>
            </w:tcMar>
            <w:vAlign w:val="center"/>
          </w:tcPr>
          <w:p w14:paraId="4813245F"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110AFE07" w14:textId="77777777" w:rsidTr="0099406F">
        <w:trPr>
          <w:trHeight w:val="227"/>
        </w:trPr>
        <w:tc>
          <w:tcPr>
            <w:tcW w:w="2731" w:type="dxa"/>
            <w:tcMar>
              <w:top w:w="60" w:type="dxa"/>
              <w:left w:w="60" w:type="dxa"/>
              <w:bottom w:w="60" w:type="dxa"/>
              <w:right w:w="60" w:type="dxa"/>
            </w:tcMar>
            <w:vAlign w:val="center"/>
          </w:tcPr>
          <w:p w14:paraId="0F62FE44" w14:textId="77777777" w:rsidR="00D63A29" w:rsidRPr="00F137B8" w:rsidRDefault="00000000" w:rsidP="00971A30">
            <w:pPr>
              <w:spacing w:line="240" w:lineRule="auto"/>
              <w:ind w:firstLine="0"/>
              <w:rPr>
                <w:sz w:val="22"/>
                <w:szCs w:val="22"/>
              </w:rPr>
            </w:pPr>
            <w:r w:rsidRPr="00F137B8">
              <w:rPr>
                <w:sz w:val="22"/>
                <w:szCs w:val="22"/>
              </w:rPr>
              <w:t>Croatia</w:t>
            </w:r>
          </w:p>
        </w:tc>
        <w:tc>
          <w:tcPr>
            <w:tcW w:w="852" w:type="dxa"/>
            <w:tcMar>
              <w:top w:w="60" w:type="dxa"/>
              <w:left w:w="60" w:type="dxa"/>
              <w:bottom w:w="60" w:type="dxa"/>
              <w:right w:w="60" w:type="dxa"/>
            </w:tcMar>
            <w:vAlign w:val="center"/>
          </w:tcPr>
          <w:p w14:paraId="63C1283B" w14:textId="7BA8129F"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086</w:t>
            </w:r>
          </w:p>
        </w:tc>
        <w:tc>
          <w:tcPr>
            <w:tcW w:w="956" w:type="dxa"/>
            <w:tcMar>
              <w:top w:w="60" w:type="dxa"/>
              <w:left w:w="60" w:type="dxa"/>
              <w:bottom w:w="60" w:type="dxa"/>
              <w:right w:w="60" w:type="dxa"/>
            </w:tcMar>
            <w:vAlign w:val="center"/>
          </w:tcPr>
          <w:p w14:paraId="04313BC0" w14:textId="77777777" w:rsidR="00D63A29" w:rsidRPr="00F137B8" w:rsidRDefault="00000000" w:rsidP="00971A30">
            <w:pPr>
              <w:spacing w:line="240" w:lineRule="auto"/>
              <w:ind w:firstLine="0"/>
              <w:rPr>
                <w:sz w:val="22"/>
                <w:szCs w:val="22"/>
              </w:rPr>
            </w:pPr>
            <w:r w:rsidRPr="00F137B8">
              <w:rPr>
                <w:sz w:val="22"/>
                <w:szCs w:val="22"/>
              </w:rPr>
              <w:t>0.07</w:t>
            </w:r>
          </w:p>
        </w:tc>
        <w:tc>
          <w:tcPr>
            <w:tcW w:w="2455" w:type="dxa"/>
            <w:tcMar>
              <w:top w:w="60" w:type="dxa"/>
              <w:left w:w="60" w:type="dxa"/>
              <w:bottom w:w="60" w:type="dxa"/>
              <w:right w:w="60" w:type="dxa"/>
            </w:tcMar>
            <w:vAlign w:val="center"/>
          </w:tcPr>
          <w:p w14:paraId="6FCDDFD5" w14:textId="77777777" w:rsidR="00D63A29" w:rsidRPr="00F137B8" w:rsidRDefault="00000000" w:rsidP="00971A30">
            <w:pPr>
              <w:spacing w:line="240" w:lineRule="auto"/>
              <w:ind w:firstLine="0"/>
              <w:rPr>
                <w:sz w:val="22"/>
                <w:szCs w:val="22"/>
              </w:rPr>
            </w:pPr>
            <w:r w:rsidRPr="00F137B8">
              <w:rPr>
                <w:sz w:val="22"/>
                <w:szCs w:val="22"/>
              </w:rPr>
              <w:t>Romania</w:t>
            </w:r>
          </w:p>
        </w:tc>
        <w:tc>
          <w:tcPr>
            <w:tcW w:w="1071" w:type="dxa"/>
            <w:tcMar>
              <w:top w:w="60" w:type="dxa"/>
              <w:left w:w="60" w:type="dxa"/>
              <w:bottom w:w="60" w:type="dxa"/>
              <w:right w:w="60" w:type="dxa"/>
            </w:tcMar>
            <w:vAlign w:val="center"/>
          </w:tcPr>
          <w:p w14:paraId="4810D93A" w14:textId="3E9EB32D"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100</w:t>
            </w:r>
          </w:p>
        </w:tc>
        <w:tc>
          <w:tcPr>
            <w:tcW w:w="956" w:type="dxa"/>
            <w:tcMar>
              <w:top w:w="60" w:type="dxa"/>
              <w:left w:w="60" w:type="dxa"/>
              <w:bottom w:w="60" w:type="dxa"/>
              <w:right w:w="60" w:type="dxa"/>
            </w:tcMar>
            <w:vAlign w:val="center"/>
          </w:tcPr>
          <w:p w14:paraId="496A60A9" w14:textId="77777777" w:rsidR="00D63A29" w:rsidRPr="00F137B8" w:rsidRDefault="00000000" w:rsidP="0099406F">
            <w:pPr>
              <w:spacing w:line="240" w:lineRule="auto"/>
              <w:ind w:firstLine="0"/>
              <w:jc w:val="right"/>
              <w:rPr>
                <w:sz w:val="22"/>
                <w:szCs w:val="22"/>
              </w:rPr>
            </w:pPr>
            <w:r w:rsidRPr="00F137B8">
              <w:rPr>
                <w:sz w:val="22"/>
                <w:szCs w:val="22"/>
              </w:rPr>
              <w:t>0.14</w:t>
            </w:r>
          </w:p>
        </w:tc>
      </w:tr>
      <w:tr w:rsidR="00D63A29" w:rsidRPr="00F137B8" w14:paraId="60CBF824" w14:textId="77777777" w:rsidTr="0099406F">
        <w:trPr>
          <w:trHeight w:val="227"/>
        </w:trPr>
        <w:tc>
          <w:tcPr>
            <w:tcW w:w="2731" w:type="dxa"/>
            <w:tcMar>
              <w:top w:w="60" w:type="dxa"/>
              <w:left w:w="60" w:type="dxa"/>
              <w:bottom w:w="60" w:type="dxa"/>
              <w:right w:w="60" w:type="dxa"/>
            </w:tcMar>
            <w:vAlign w:val="center"/>
          </w:tcPr>
          <w:p w14:paraId="6DC002B8" w14:textId="77777777" w:rsidR="00D63A29" w:rsidRPr="00F137B8" w:rsidRDefault="00000000" w:rsidP="00971A30">
            <w:pPr>
              <w:spacing w:line="240" w:lineRule="auto"/>
              <w:ind w:firstLine="0"/>
              <w:rPr>
                <w:sz w:val="22"/>
                <w:szCs w:val="22"/>
              </w:rPr>
            </w:pPr>
            <w:r w:rsidRPr="00F137B8">
              <w:rPr>
                <w:sz w:val="22"/>
                <w:szCs w:val="22"/>
              </w:rPr>
              <w:t>Czechia</w:t>
            </w:r>
          </w:p>
        </w:tc>
        <w:tc>
          <w:tcPr>
            <w:tcW w:w="852" w:type="dxa"/>
            <w:tcMar>
              <w:top w:w="60" w:type="dxa"/>
              <w:left w:w="60" w:type="dxa"/>
              <w:bottom w:w="60" w:type="dxa"/>
              <w:right w:w="60" w:type="dxa"/>
            </w:tcMar>
            <w:vAlign w:val="center"/>
          </w:tcPr>
          <w:p w14:paraId="7A35452D" w14:textId="79DF565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672</w:t>
            </w:r>
          </w:p>
        </w:tc>
        <w:tc>
          <w:tcPr>
            <w:tcW w:w="956" w:type="dxa"/>
            <w:tcMar>
              <w:top w:w="60" w:type="dxa"/>
              <w:left w:w="60" w:type="dxa"/>
              <w:bottom w:w="60" w:type="dxa"/>
              <w:right w:w="60" w:type="dxa"/>
            </w:tcMar>
            <w:vAlign w:val="center"/>
          </w:tcPr>
          <w:p w14:paraId="68ABC49C" w14:textId="77777777" w:rsidR="00D63A29" w:rsidRPr="00F137B8" w:rsidRDefault="00000000" w:rsidP="00971A30">
            <w:pPr>
              <w:spacing w:line="240" w:lineRule="auto"/>
              <w:ind w:firstLine="0"/>
              <w:rPr>
                <w:sz w:val="22"/>
                <w:szCs w:val="22"/>
              </w:rPr>
            </w:pPr>
            <w:r w:rsidRPr="00F137B8">
              <w:rPr>
                <w:sz w:val="22"/>
                <w:szCs w:val="22"/>
              </w:rPr>
              <w:t>0.11</w:t>
            </w:r>
          </w:p>
        </w:tc>
        <w:tc>
          <w:tcPr>
            <w:tcW w:w="2455" w:type="dxa"/>
            <w:tcMar>
              <w:top w:w="60" w:type="dxa"/>
              <w:left w:w="60" w:type="dxa"/>
              <w:bottom w:w="60" w:type="dxa"/>
              <w:right w:w="60" w:type="dxa"/>
            </w:tcMar>
            <w:vAlign w:val="center"/>
          </w:tcPr>
          <w:p w14:paraId="20A278DA" w14:textId="77777777" w:rsidR="00D63A29" w:rsidRPr="00F137B8" w:rsidRDefault="00000000" w:rsidP="00971A30">
            <w:pPr>
              <w:spacing w:line="240" w:lineRule="auto"/>
              <w:ind w:firstLine="0"/>
              <w:rPr>
                <w:sz w:val="22"/>
                <w:szCs w:val="22"/>
              </w:rPr>
            </w:pPr>
            <w:r w:rsidRPr="00F137B8">
              <w:rPr>
                <w:sz w:val="22"/>
                <w:szCs w:val="22"/>
              </w:rPr>
              <w:t>Russia</w:t>
            </w:r>
          </w:p>
        </w:tc>
        <w:tc>
          <w:tcPr>
            <w:tcW w:w="1071" w:type="dxa"/>
            <w:tcMar>
              <w:top w:w="60" w:type="dxa"/>
              <w:left w:w="60" w:type="dxa"/>
              <w:bottom w:w="60" w:type="dxa"/>
              <w:right w:w="60" w:type="dxa"/>
            </w:tcMar>
            <w:vAlign w:val="center"/>
          </w:tcPr>
          <w:p w14:paraId="1403176B" w14:textId="694CA2DB"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r w:rsidRPr="00F137B8">
              <w:rPr>
                <w:sz w:val="22"/>
                <w:szCs w:val="22"/>
              </w:rPr>
              <w:t>902</w:t>
            </w:r>
          </w:p>
        </w:tc>
        <w:tc>
          <w:tcPr>
            <w:tcW w:w="956" w:type="dxa"/>
            <w:tcMar>
              <w:top w:w="60" w:type="dxa"/>
              <w:left w:w="60" w:type="dxa"/>
              <w:bottom w:w="60" w:type="dxa"/>
              <w:right w:w="60" w:type="dxa"/>
            </w:tcMar>
            <w:vAlign w:val="center"/>
          </w:tcPr>
          <w:p w14:paraId="55A61DA4" w14:textId="77777777" w:rsidR="00D63A29" w:rsidRPr="00F137B8" w:rsidRDefault="00000000" w:rsidP="0099406F">
            <w:pPr>
              <w:spacing w:line="240" w:lineRule="auto"/>
              <w:ind w:firstLine="0"/>
              <w:jc w:val="right"/>
              <w:rPr>
                <w:sz w:val="22"/>
                <w:szCs w:val="22"/>
              </w:rPr>
            </w:pPr>
            <w:r w:rsidRPr="00F137B8">
              <w:rPr>
                <w:sz w:val="22"/>
                <w:szCs w:val="22"/>
              </w:rPr>
              <w:t>0.39</w:t>
            </w:r>
          </w:p>
        </w:tc>
      </w:tr>
      <w:tr w:rsidR="00D63A29" w:rsidRPr="00F137B8" w14:paraId="529EF26A" w14:textId="77777777" w:rsidTr="0099406F">
        <w:trPr>
          <w:trHeight w:val="227"/>
        </w:trPr>
        <w:tc>
          <w:tcPr>
            <w:tcW w:w="2731" w:type="dxa"/>
            <w:tcMar>
              <w:top w:w="60" w:type="dxa"/>
              <w:left w:w="60" w:type="dxa"/>
              <w:bottom w:w="60" w:type="dxa"/>
              <w:right w:w="60" w:type="dxa"/>
            </w:tcMar>
            <w:vAlign w:val="center"/>
          </w:tcPr>
          <w:p w14:paraId="0BFB5592" w14:textId="77777777" w:rsidR="00D63A29" w:rsidRPr="00F137B8" w:rsidRDefault="00000000" w:rsidP="00971A30">
            <w:pPr>
              <w:spacing w:line="240" w:lineRule="auto"/>
              <w:ind w:firstLine="0"/>
              <w:rPr>
                <w:sz w:val="22"/>
                <w:szCs w:val="22"/>
              </w:rPr>
            </w:pPr>
            <w:r w:rsidRPr="00F137B8">
              <w:rPr>
                <w:sz w:val="22"/>
                <w:szCs w:val="22"/>
              </w:rPr>
              <w:t>Denmark</w:t>
            </w:r>
          </w:p>
        </w:tc>
        <w:tc>
          <w:tcPr>
            <w:tcW w:w="852" w:type="dxa"/>
            <w:tcMar>
              <w:top w:w="60" w:type="dxa"/>
              <w:left w:w="60" w:type="dxa"/>
              <w:bottom w:w="60" w:type="dxa"/>
              <w:right w:w="60" w:type="dxa"/>
            </w:tcMar>
            <w:vAlign w:val="center"/>
          </w:tcPr>
          <w:p w14:paraId="440E895F" w14:textId="07FF6BAC"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910</w:t>
            </w:r>
          </w:p>
        </w:tc>
        <w:tc>
          <w:tcPr>
            <w:tcW w:w="956" w:type="dxa"/>
            <w:tcMar>
              <w:top w:w="60" w:type="dxa"/>
              <w:left w:w="60" w:type="dxa"/>
              <w:bottom w:w="60" w:type="dxa"/>
              <w:right w:w="60" w:type="dxa"/>
            </w:tcMar>
            <w:vAlign w:val="center"/>
          </w:tcPr>
          <w:p w14:paraId="7CB8D85A" w14:textId="77777777" w:rsidR="00D63A29" w:rsidRPr="00F137B8" w:rsidRDefault="00000000" w:rsidP="00971A30">
            <w:pPr>
              <w:spacing w:line="240" w:lineRule="auto"/>
              <w:ind w:firstLine="0"/>
              <w:rPr>
                <w:sz w:val="22"/>
                <w:szCs w:val="22"/>
              </w:rPr>
            </w:pPr>
            <w:r w:rsidRPr="00F137B8">
              <w:rPr>
                <w:sz w:val="22"/>
                <w:szCs w:val="22"/>
              </w:rPr>
              <w:t>0.19</w:t>
            </w:r>
          </w:p>
        </w:tc>
        <w:tc>
          <w:tcPr>
            <w:tcW w:w="2455" w:type="dxa"/>
            <w:tcMar>
              <w:top w:w="60" w:type="dxa"/>
              <w:left w:w="60" w:type="dxa"/>
              <w:bottom w:w="60" w:type="dxa"/>
              <w:right w:w="60" w:type="dxa"/>
            </w:tcMar>
            <w:vAlign w:val="center"/>
          </w:tcPr>
          <w:p w14:paraId="5A50E28A" w14:textId="77777777" w:rsidR="00D63A29" w:rsidRPr="00F137B8" w:rsidRDefault="00000000" w:rsidP="00971A30">
            <w:pPr>
              <w:spacing w:line="240" w:lineRule="auto"/>
              <w:ind w:firstLine="0"/>
              <w:rPr>
                <w:sz w:val="22"/>
                <w:szCs w:val="22"/>
              </w:rPr>
            </w:pPr>
            <w:r w:rsidRPr="00F137B8">
              <w:rPr>
                <w:sz w:val="22"/>
                <w:szCs w:val="22"/>
              </w:rPr>
              <w:t>Samoa</w:t>
            </w:r>
          </w:p>
        </w:tc>
        <w:tc>
          <w:tcPr>
            <w:tcW w:w="1071" w:type="dxa"/>
            <w:tcMar>
              <w:top w:w="60" w:type="dxa"/>
              <w:left w:w="60" w:type="dxa"/>
              <w:bottom w:w="60" w:type="dxa"/>
              <w:right w:w="60" w:type="dxa"/>
            </w:tcMar>
            <w:vAlign w:val="center"/>
          </w:tcPr>
          <w:p w14:paraId="6C0FACE9" w14:textId="77777777" w:rsidR="00D63A29" w:rsidRPr="00F137B8" w:rsidRDefault="00000000" w:rsidP="0099406F">
            <w:pPr>
              <w:spacing w:line="240" w:lineRule="auto"/>
              <w:ind w:firstLine="0"/>
              <w:jc w:val="right"/>
              <w:rPr>
                <w:sz w:val="22"/>
                <w:szCs w:val="22"/>
              </w:rPr>
            </w:pPr>
            <w:r w:rsidRPr="00F137B8">
              <w:rPr>
                <w:sz w:val="22"/>
                <w:szCs w:val="22"/>
              </w:rPr>
              <w:t>497</w:t>
            </w:r>
          </w:p>
        </w:tc>
        <w:tc>
          <w:tcPr>
            <w:tcW w:w="956" w:type="dxa"/>
            <w:tcMar>
              <w:top w:w="60" w:type="dxa"/>
              <w:left w:w="60" w:type="dxa"/>
              <w:bottom w:w="60" w:type="dxa"/>
              <w:right w:w="60" w:type="dxa"/>
            </w:tcMar>
            <w:vAlign w:val="center"/>
          </w:tcPr>
          <w:p w14:paraId="30694C40"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7D004A8E" w14:textId="77777777" w:rsidTr="0099406F">
        <w:trPr>
          <w:trHeight w:val="227"/>
        </w:trPr>
        <w:tc>
          <w:tcPr>
            <w:tcW w:w="2731" w:type="dxa"/>
            <w:tcMar>
              <w:top w:w="60" w:type="dxa"/>
              <w:left w:w="60" w:type="dxa"/>
              <w:bottom w:w="60" w:type="dxa"/>
              <w:right w:w="60" w:type="dxa"/>
            </w:tcMar>
            <w:vAlign w:val="center"/>
          </w:tcPr>
          <w:p w14:paraId="36C6AB11" w14:textId="77777777" w:rsidR="00D63A29" w:rsidRPr="00F137B8" w:rsidRDefault="00000000" w:rsidP="00971A30">
            <w:pPr>
              <w:spacing w:line="240" w:lineRule="auto"/>
              <w:ind w:firstLine="0"/>
              <w:rPr>
                <w:sz w:val="22"/>
                <w:szCs w:val="22"/>
              </w:rPr>
            </w:pPr>
            <w:r w:rsidRPr="00F137B8">
              <w:rPr>
                <w:sz w:val="22"/>
                <w:szCs w:val="22"/>
              </w:rPr>
              <w:t>Ecuador</w:t>
            </w:r>
          </w:p>
        </w:tc>
        <w:tc>
          <w:tcPr>
            <w:tcW w:w="852" w:type="dxa"/>
            <w:tcMar>
              <w:top w:w="60" w:type="dxa"/>
              <w:left w:w="60" w:type="dxa"/>
              <w:bottom w:w="60" w:type="dxa"/>
              <w:right w:w="60" w:type="dxa"/>
            </w:tcMar>
            <w:vAlign w:val="center"/>
          </w:tcPr>
          <w:p w14:paraId="7E9D8DDA" w14:textId="77777777" w:rsidR="00D63A29" w:rsidRPr="00F137B8" w:rsidRDefault="00000000" w:rsidP="0099406F">
            <w:pPr>
              <w:spacing w:line="240" w:lineRule="auto"/>
              <w:ind w:firstLine="0"/>
              <w:jc w:val="right"/>
              <w:rPr>
                <w:sz w:val="22"/>
                <w:szCs w:val="22"/>
              </w:rPr>
            </w:pPr>
            <w:r w:rsidRPr="00F137B8">
              <w:rPr>
                <w:sz w:val="22"/>
                <w:szCs w:val="22"/>
              </w:rPr>
              <w:t>336</w:t>
            </w:r>
          </w:p>
        </w:tc>
        <w:tc>
          <w:tcPr>
            <w:tcW w:w="956" w:type="dxa"/>
            <w:tcMar>
              <w:top w:w="60" w:type="dxa"/>
              <w:left w:w="60" w:type="dxa"/>
              <w:bottom w:w="60" w:type="dxa"/>
              <w:right w:w="60" w:type="dxa"/>
            </w:tcMar>
            <w:vAlign w:val="center"/>
          </w:tcPr>
          <w:p w14:paraId="7D57ECD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3126C01D" w14:textId="77777777" w:rsidR="00D63A29" w:rsidRPr="00F137B8" w:rsidRDefault="00000000" w:rsidP="00971A30">
            <w:pPr>
              <w:spacing w:line="240" w:lineRule="auto"/>
              <w:ind w:firstLine="0"/>
              <w:rPr>
                <w:sz w:val="22"/>
                <w:szCs w:val="22"/>
              </w:rPr>
            </w:pPr>
            <w:r w:rsidRPr="00F137B8">
              <w:rPr>
                <w:sz w:val="22"/>
                <w:szCs w:val="22"/>
              </w:rPr>
              <w:t>Saudi Arabia</w:t>
            </w:r>
          </w:p>
        </w:tc>
        <w:tc>
          <w:tcPr>
            <w:tcW w:w="1071" w:type="dxa"/>
            <w:tcMar>
              <w:top w:w="60" w:type="dxa"/>
              <w:left w:w="60" w:type="dxa"/>
              <w:bottom w:w="60" w:type="dxa"/>
              <w:right w:w="60" w:type="dxa"/>
            </w:tcMar>
            <w:vAlign w:val="center"/>
          </w:tcPr>
          <w:p w14:paraId="36A4ECAE" w14:textId="77777777" w:rsidR="00D63A29" w:rsidRPr="00F137B8" w:rsidRDefault="00000000" w:rsidP="0099406F">
            <w:pPr>
              <w:spacing w:line="240" w:lineRule="auto"/>
              <w:ind w:firstLine="0"/>
              <w:jc w:val="right"/>
              <w:rPr>
                <w:sz w:val="22"/>
                <w:szCs w:val="22"/>
              </w:rPr>
            </w:pPr>
            <w:r w:rsidRPr="00F137B8">
              <w:rPr>
                <w:sz w:val="22"/>
                <w:szCs w:val="22"/>
              </w:rPr>
              <w:t>758</w:t>
            </w:r>
          </w:p>
        </w:tc>
        <w:tc>
          <w:tcPr>
            <w:tcW w:w="956" w:type="dxa"/>
            <w:tcMar>
              <w:top w:w="60" w:type="dxa"/>
              <w:left w:w="60" w:type="dxa"/>
              <w:bottom w:w="60" w:type="dxa"/>
              <w:right w:w="60" w:type="dxa"/>
            </w:tcMar>
            <w:vAlign w:val="center"/>
          </w:tcPr>
          <w:p w14:paraId="7018A85F"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7CEBFC7A" w14:textId="77777777" w:rsidTr="0099406F">
        <w:trPr>
          <w:trHeight w:val="227"/>
        </w:trPr>
        <w:tc>
          <w:tcPr>
            <w:tcW w:w="2731" w:type="dxa"/>
            <w:tcMar>
              <w:top w:w="60" w:type="dxa"/>
              <w:left w:w="60" w:type="dxa"/>
              <w:bottom w:w="60" w:type="dxa"/>
              <w:right w:w="60" w:type="dxa"/>
            </w:tcMar>
            <w:vAlign w:val="center"/>
          </w:tcPr>
          <w:p w14:paraId="0F392825" w14:textId="77777777" w:rsidR="00D63A29" w:rsidRPr="00F137B8" w:rsidRDefault="00000000" w:rsidP="00971A30">
            <w:pPr>
              <w:spacing w:line="240" w:lineRule="auto"/>
              <w:ind w:firstLine="0"/>
              <w:rPr>
                <w:sz w:val="22"/>
                <w:szCs w:val="22"/>
              </w:rPr>
            </w:pPr>
            <w:r w:rsidRPr="00F137B8">
              <w:rPr>
                <w:sz w:val="22"/>
                <w:szCs w:val="22"/>
              </w:rPr>
              <w:lastRenderedPageBreak/>
              <w:t>Egypt</w:t>
            </w:r>
          </w:p>
        </w:tc>
        <w:tc>
          <w:tcPr>
            <w:tcW w:w="852" w:type="dxa"/>
            <w:tcMar>
              <w:top w:w="60" w:type="dxa"/>
              <w:left w:w="60" w:type="dxa"/>
              <w:bottom w:w="60" w:type="dxa"/>
              <w:right w:w="60" w:type="dxa"/>
            </w:tcMar>
            <w:vAlign w:val="center"/>
          </w:tcPr>
          <w:p w14:paraId="1EC5BEFA" w14:textId="77777777" w:rsidR="00D63A29" w:rsidRPr="00F137B8" w:rsidRDefault="00000000" w:rsidP="0099406F">
            <w:pPr>
              <w:spacing w:line="240" w:lineRule="auto"/>
              <w:ind w:firstLine="0"/>
              <w:jc w:val="right"/>
              <w:rPr>
                <w:sz w:val="22"/>
                <w:szCs w:val="22"/>
              </w:rPr>
            </w:pPr>
            <w:r w:rsidRPr="00F137B8">
              <w:rPr>
                <w:sz w:val="22"/>
                <w:szCs w:val="22"/>
              </w:rPr>
              <w:t>889</w:t>
            </w:r>
          </w:p>
        </w:tc>
        <w:tc>
          <w:tcPr>
            <w:tcW w:w="956" w:type="dxa"/>
            <w:tcMar>
              <w:top w:w="60" w:type="dxa"/>
              <w:left w:w="60" w:type="dxa"/>
              <w:bottom w:w="60" w:type="dxa"/>
              <w:right w:w="60" w:type="dxa"/>
            </w:tcMar>
            <w:vAlign w:val="center"/>
          </w:tcPr>
          <w:p w14:paraId="233C44C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5A2661F9" w14:textId="77777777" w:rsidR="00D63A29" w:rsidRPr="00F137B8" w:rsidRDefault="00000000" w:rsidP="00971A30">
            <w:pPr>
              <w:spacing w:line="240" w:lineRule="auto"/>
              <w:ind w:firstLine="0"/>
              <w:rPr>
                <w:sz w:val="22"/>
                <w:szCs w:val="22"/>
              </w:rPr>
            </w:pPr>
            <w:r w:rsidRPr="00F137B8">
              <w:rPr>
                <w:sz w:val="22"/>
                <w:szCs w:val="22"/>
              </w:rPr>
              <w:t>Serbia</w:t>
            </w:r>
          </w:p>
        </w:tc>
        <w:tc>
          <w:tcPr>
            <w:tcW w:w="1071" w:type="dxa"/>
            <w:tcMar>
              <w:top w:w="60" w:type="dxa"/>
              <w:left w:w="60" w:type="dxa"/>
              <w:bottom w:w="60" w:type="dxa"/>
              <w:right w:w="60" w:type="dxa"/>
            </w:tcMar>
            <w:vAlign w:val="center"/>
          </w:tcPr>
          <w:p w14:paraId="0D8980B3" w14:textId="77777777" w:rsidR="00D63A29" w:rsidRPr="00F137B8" w:rsidRDefault="00000000" w:rsidP="0099406F">
            <w:pPr>
              <w:spacing w:line="240" w:lineRule="auto"/>
              <w:ind w:firstLine="0"/>
              <w:jc w:val="right"/>
              <w:rPr>
                <w:sz w:val="22"/>
                <w:szCs w:val="22"/>
              </w:rPr>
            </w:pPr>
            <w:r w:rsidRPr="00F137B8">
              <w:rPr>
                <w:sz w:val="22"/>
                <w:szCs w:val="22"/>
              </w:rPr>
              <w:t>932</w:t>
            </w:r>
          </w:p>
        </w:tc>
        <w:tc>
          <w:tcPr>
            <w:tcW w:w="956" w:type="dxa"/>
            <w:tcMar>
              <w:top w:w="60" w:type="dxa"/>
              <w:left w:w="60" w:type="dxa"/>
              <w:bottom w:w="60" w:type="dxa"/>
              <w:right w:w="60" w:type="dxa"/>
            </w:tcMar>
            <w:vAlign w:val="center"/>
          </w:tcPr>
          <w:p w14:paraId="6F1B1470"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7944ECDA" w14:textId="77777777" w:rsidTr="0099406F">
        <w:trPr>
          <w:trHeight w:val="227"/>
        </w:trPr>
        <w:tc>
          <w:tcPr>
            <w:tcW w:w="2731" w:type="dxa"/>
            <w:tcMar>
              <w:top w:w="60" w:type="dxa"/>
              <w:left w:w="60" w:type="dxa"/>
              <w:bottom w:w="60" w:type="dxa"/>
              <w:right w:w="60" w:type="dxa"/>
            </w:tcMar>
            <w:vAlign w:val="center"/>
          </w:tcPr>
          <w:p w14:paraId="0441D4D4" w14:textId="77777777" w:rsidR="00D63A29" w:rsidRPr="00F137B8" w:rsidRDefault="00000000" w:rsidP="00971A30">
            <w:pPr>
              <w:spacing w:line="240" w:lineRule="auto"/>
              <w:ind w:firstLine="0"/>
              <w:rPr>
                <w:sz w:val="22"/>
                <w:szCs w:val="22"/>
              </w:rPr>
            </w:pPr>
            <w:r w:rsidRPr="00F137B8">
              <w:rPr>
                <w:sz w:val="22"/>
                <w:szCs w:val="22"/>
              </w:rPr>
              <w:t>Estonia</w:t>
            </w:r>
          </w:p>
        </w:tc>
        <w:tc>
          <w:tcPr>
            <w:tcW w:w="852" w:type="dxa"/>
            <w:tcMar>
              <w:top w:w="60" w:type="dxa"/>
              <w:left w:w="60" w:type="dxa"/>
              <w:bottom w:w="60" w:type="dxa"/>
              <w:right w:w="60" w:type="dxa"/>
            </w:tcMar>
            <w:vAlign w:val="center"/>
          </w:tcPr>
          <w:p w14:paraId="6C8E69E8" w14:textId="77777777" w:rsidR="00D63A29" w:rsidRPr="00F137B8" w:rsidRDefault="00000000" w:rsidP="0099406F">
            <w:pPr>
              <w:spacing w:line="240" w:lineRule="auto"/>
              <w:ind w:firstLine="0"/>
              <w:jc w:val="right"/>
              <w:rPr>
                <w:sz w:val="22"/>
                <w:szCs w:val="22"/>
              </w:rPr>
            </w:pPr>
            <w:r w:rsidRPr="00F137B8">
              <w:rPr>
                <w:sz w:val="22"/>
                <w:szCs w:val="22"/>
              </w:rPr>
              <w:t>606</w:t>
            </w:r>
          </w:p>
        </w:tc>
        <w:tc>
          <w:tcPr>
            <w:tcW w:w="956" w:type="dxa"/>
            <w:tcMar>
              <w:top w:w="60" w:type="dxa"/>
              <w:left w:w="60" w:type="dxa"/>
              <w:bottom w:w="60" w:type="dxa"/>
              <w:right w:w="60" w:type="dxa"/>
            </w:tcMar>
            <w:vAlign w:val="center"/>
          </w:tcPr>
          <w:p w14:paraId="2E81DF85"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4768BCEB" w14:textId="77777777" w:rsidR="00D63A29" w:rsidRPr="00F137B8" w:rsidRDefault="00000000" w:rsidP="00971A30">
            <w:pPr>
              <w:spacing w:line="240" w:lineRule="auto"/>
              <w:ind w:firstLine="0"/>
              <w:rPr>
                <w:sz w:val="22"/>
                <w:szCs w:val="22"/>
              </w:rPr>
            </w:pPr>
            <w:r w:rsidRPr="00F137B8">
              <w:rPr>
                <w:sz w:val="22"/>
                <w:szCs w:val="22"/>
              </w:rPr>
              <w:t>Singapore</w:t>
            </w:r>
          </w:p>
        </w:tc>
        <w:tc>
          <w:tcPr>
            <w:tcW w:w="1071" w:type="dxa"/>
            <w:tcMar>
              <w:top w:w="60" w:type="dxa"/>
              <w:left w:w="60" w:type="dxa"/>
              <w:bottom w:w="60" w:type="dxa"/>
              <w:right w:w="60" w:type="dxa"/>
            </w:tcMar>
            <w:vAlign w:val="center"/>
          </w:tcPr>
          <w:p w14:paraId="182467C7" w14:textId="3C109FC6"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r w:rsidRPr="00F137B8">
              <w:rPr>
                <w:sz w:val="22"/>
                <w:szCs w:val="22"/>
              </w:rPr>
              <w:t>559</w:t>
            </w:r>
          </w:p>
        </w:tc>
        <w:tc>
          <w:tcPr>
            <w:tcW w:w="956" w:type="dxa"/>
            <w:tcMar>
              <w:top w:w="60" w:type="dxa"/>
              <w:left w:w="60" w:type="dxa"/>
              <w:bottom w:w="60" w:type="dxa"/>
              <w:right w:w="60" w:type="dxa"/>
            </w:tcMar>
            <w:vAlign w:val="center"/>
          </w:tcPr>
          <w:p w14:paraId="47AE000E" w14:textId="77777777" w:rsidR="00D63A29" w:rsidRPr="00F137B8" w:rsidRDefault="00000000" w:rsidP="0099406F">
            <w:pPr>
              <w:spacing w:line="240" w:lineRule="auto"/>
              <w:ind w:firstLine="0"/>
              <w:jc w:val="right"/>
              <w:rPr>
                <w:sz w:val="22"/>
                <w:szCs w:val="22"/>
              </w:rPr>
            </w:pPr>
            <w:r w:rsidRPr="00F137B8">
              <w:rPr>
                <w:sz w:val="22"/>
                <w:szCs w:val="22"/>
              </w:rPr>
              <w:t>0.89</w:t>
            </w:r>
          </w:p>
        </w:tc>
      </w:tr>
      <w:tr w:rsidR="00D63A29" w:rsidRPr="00F137B8" w14:paraId="077FC9FC" w14:textId="77777777" w:rsidTr="0099406F">
        <w:trPr>
          <w:trHeight w:val="227"/>
        </w:trPr>
        <w:tc>
          <w:tcPr>
            <w:tcW w:w="2731" w:type="dxa"/>
            <w:tcMar>
              <w:top w:w="60" w:type="dxa"/>
              <w:left w:w="60" w:type="dxa"/>
              <w:bottom w:w="60" w:type="dxa"/>
              <w:right w:w="60" w:type="dxa"/>
            </w:tcMar>
            <w:vAlign w:val="center"/>
          </w:tcPr>
          <w:p w14:paraId="643F6A3E" w14:textId="77777777" w:rsidR="00D63A29" w:rsidRPr="00F137B8" w:rsidRDefault="00000000" w:rsidP="00971A30">
            <w:pPr>
              <w:spacing w:line="240" w:lineRule="auto"/>
              <w:ind w:firstLine="0"/>
              <w:rPr>
                <w:sz w:val="22"/>
                <w:szCs w:val="22"/>
              </w:rPr>
            </w:pPr>
            <w:r w:rsidRPr="00F137B8">
              <w:rPr>
                <w:sz w:val="22"/>
                <w:szCs w:val="22"/>
              </w:rPr>
              <w:t>Finland</w:t>
            </w:r>
          </w:p>
        </w:tc>
        <w:tc>
          <w:tcPr>
            <w:tcW w:w="852" w:type="dxa"/>
            <w:tcMar>
              <w:top w:w="60" w:type="dxa"/>
              <w:left w:w="60" w:type="dxa"/>
              <w:bottom w:w="60" w:type="dxa"/>
              <w:right w:w="60" w:type="dxa"/>
            </w:tcMar>
            <w:vAlign w:val="center"/>
          </w:tcPr>
          <w:p w14:paraId="6FDBC0E2" w14:textId="64CE3E34"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540</w:t>
            </w:r>
          </w:p>
        </w:tc>
        <w:tc>
          <w:tcPr>
            <w:tcW w:w="956" w:type="dxa"/>
            <w:tcMar>
              <w:top w:w="60" w:type="dxa"/>
              <w:left w:w="60" w:type="dxa"/>
              <w:bottom w:w="60" w:type="dxa"/>
              <w:right w:w="60" w:type="dxa"/>
            </w:tcMar>
            <w:vAlign w:val="center"/>
          </w:tcPr>
          <w:p w14:paraId="5C83A1AD" w14:textId="77777777" w:rsidR="00D63A29" w:rsidRPr="00F137B8" w:rsidRDefault="00000000" w:rsidP="00971A30">
            <w:pPr>
              <w:spacing w:line="240" w:lineRule="auto"/>
              <w:ind w:firstLine="0"/>
              <w:rPr>
                <w:sz w:val="22"/>
                <w:szCs w:val="22"/>
              </w:rPr>
            </w:pPr>
            <w:r w:rsidRPr="00F137B8">
              <w:rPr>
                <w:sz w:val="22"/>
                <w:szCs w:val="22"/>
              </w:rPr>
              <w:t>0.23</w:t>
            </w:r>
          </w:p>
        </w:tc>
        <w:tc>
          <w:tcPr>
            <w:tcW w:w="2455" w:type="dxa"/>
            <w:tcMar>
              <w:top w:w="60" w:type="dxa"/>
              <w:left w:w="60" w:type="dxa"/>
              <w:bottom w:w="60" w:type="dxa"/>
              <w:right w:w="60" w:type="dxa"/>
            </w:tcMar>
            <w:vAlign w:val="center"/>
          </w:tcPr>
          <w:p w14:paraId="40DE4230" w14:textId="77777777" w:rsidR="00D63A29" w:rsidRPr="00F137B8" w:rsidRDefault="00000000" w:rsidP="00971A30">
            <w:pPr>
              <w:spacing w:line="240" w:lineRule="auto"/>
              <w:ind w:firstLine="0"/>
              <w:rPr>
                <w:sz w:val="22"/>
                <w:szCs w:val="22"/>
              </w:rPr>
            </w:pPr>
            <w:r w:rsidRPr="00F137B8">
              <w:rPr>
                <w:sz w:val="22"/>
                <w:szCs w:val="22"/>
              </w:rPr>
              <w:t>Slovakia</w:t>
            </w:r>
          </w:p>
        </w:tc>
        <w:tc>
          <w:tcPr>
            <w:tcW w:w="1071" w:type="dxa"/>
            <w:tcMar>
              <w:top w:w="60" w:type="dxa"/>
              <w:left w:w="60" w:type="dxa"/>
              <w:bottom w:w="60" w:type="dxa"/>
              <w:right w:w="60" w:type="dxa"/>
            </w:tcMar>
            <w:vAlign w:val="center"/>
          </w:tcPr>
          <w:p w14:paraId="299E0B33" w14:textId="77777777" w:rsidR="00D63A29" w:rsidRPr="00F137B8" w:rsidRDefault="00000000" w:rsidP="0099406F">
            <w:pPr>
              <w:spacing w:line="240" w:lineRule="auto"/>
              <w:ind w:firstLine="0"/>
              <w:jc w:val="right"/>
              <w:rPr>
                <w:sz w:val="22"/>
                <w:szCs w:val="22"/>
              </w:rPr>
            </w:pPr>
            <w:r w:rsidRPr="00F137B8">
              <w:rPr>
                <w:sz w:val="22"/>
                <w:szCs w:val="22"/>
              </w:rPr>
              <w:t>759</w:t>
            </w:r>
          </w:p>
        </w:tc>
        <w:tc>
          <w:tcPr>
            <w:tcW w:w="956" w:type="dxa"/>
            <w:tcMar>
              <w:top w:w="60" w:type="dxa"/>
              <w:left w:w="60" w:type="dxa"/>
              <w:bottom w:w="60" w:type="dxa"/>
              <w:right w:w="60" w:type="dxa"/>
            </w:tcMar>
            <w:vAlign w:val="center"/>
          </w:tcPr>
          <w:p w14:paraId="2F205C40"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628D09C5" w14:textId="77777777" w:rsidTr="0099406F">
        <w:trPr>
          <w:trHeight w:val="227"/>
        </w:trPr>
        <w:tc>
          <w:tcPr>
            <w:tcW w:w="2731" w:type="dxa"/>
            <w:tcMar>
              <w:top w:w="60" w:type="dxa"/>
              <w:left w:w="60" w:type="dxa"/>
              <w:bottom w:w="60" w:type="dxa"/>
              <w:right w:w="60" w:type="dxa"/>
            </w:tcMar>
            <w:vAlign w:val="center"/>
          </w:tcPr>
          <w:p w14:paraId="4C748E01" w14:textId="77777777" w:rsidR="00D63A29" w:rsidRPr="00F137B8" w:rsidRDefault="00000000" w:rsidP="00971A30">
            <w:pPr>
              <w:spacing w:line="240" w:lineRule="auto"/>
              <w:ind w:firstLine="0"/>
              <w:rPr>
                <w:sz w:val="22"/>
                <w:szCs w:val="22"/>
              </w:rPr>
            </w:pPr>
            <w:r w:rsidRPr="00F137B8">
              <w:rPr>
                <w:sz w:val="22"/>
                <w:szCs w:val="22"/>
              </w:rPr>
              <w:t>France</w:t>
            </w:r>
          </w:p>
        </w:tc>
        <w:tc>
          <w:tcPr>
            <w:tcW w:w="852" w:type="dxa"/>
            <w:tcMar>
              <w:top w:w="60" w:type="dxa"/>
              <w:left w:w="60" w:type="dxa"/>
              <w:bottom w:w="60" w:type="dxa"/>
              <w:right w:w="60" w:type="dxa"/>
            </w:tcMar>
            <w:vAlign w:val="center"/>
          </w:tcPr>
          <w:p w14:paraId="2E78A4D1" w14:textId="57353179" w:rsidR="00D63A29" w:rsidRPr="00F137B8" w:rsidRDefault="00000000" w:rsidP="0099406F">
            <w:pPr>
              <w:spacing w:line="240" w:lineRule="auto"/>
              <w:ind w:firstLine="0"/>
              <w:jc w:val="right"/>
              <w:rPr>
                <w:sz w:val="22"/>
                <w:szCs w:val="22"/>
              </w:rPr>
            </w:pPr>
            <w:r w:rsidRPr="00F137B8">
              <w:rPr>
                <w:sz w:val="22"/>
                <w:szCs w:val="22"/>
              </w:rPr>
              <w:t>7</w:t>
            </w:r>
            <w:r w:rsidR="0099406F">
              <w:rPr>
                <w:sz w:val="22"/>
                <w:szCs w:val="22"/>
              </w:rPr>
              <w:t>,</w:t>
            </w:r>
            <w:r w:rsidRPr="00F137B8">
              <w:rPr>
                <w:sz w:val="22"/>
                <w:szCs w:val="22"/>
              </w:rPr>
              <w:t>607</w:t>
            </w:r>
          </w:p>
        </w:tc>
        <w:tc>
          <w:tcPr>
            <w:tcW w:w="956" w:type="dxa"/>
            <w:tcMar>
              <w:top w:w="60" w:type="dxa"/>
              <w:left w:w="60" w:type="dxa"/>
              <w:bottom w:w="60" w:type="dxa"/>
              <w:right w:w="60" w:type="dxa"/>
            </w:tcMar>
            <w:vAlign w:val="center"/>
          </w:tcPr>
          <w:p w14:paraId="6557A158" w14:textId="7478E20B" w:rsidR="00D63A29" w:rsidRPr="00F137B8" w:rsidRDefault="00000000" w:rsidP="00971A30">
            <w:pPr>
              <w:spacing w:line="240" w:lineRule="auto"/>
              <w:ind w:firstLine="0"/>
              <w:rPr>
                <w:sz w:val="22"/>
                <w:szCs w:val="22"/>
              </w:rPr>
            </w:pPr>
            <w:r w:rsidRPr="00F137B8">
              <w:rPr>
                <w:sz w:val="22"/>
                <w:szCs w:val="22"/>
              </w:rPr>
              <w:t>0.5</w:t>
            </w:r>
            <w:r w:rsidR="0099406F">
              <w:rPr>
                <w:sz w:val="22"/>
                <w:szCs w:val="22"/>
              </w:rPr>
              <w:t>0</w:t>
            </w:r>
          </w:p>
        </w:tc>
        <w:tc>
          <w:tcPr>
            <w:tcW w:w="2455" w:type="dxa"/>
            <w:tcMar>
              <w:top w:w="60" w:type="dxa"/>
              <w:left w:w="60" w:type="dxa"/>
              <w:bottom w:w="60" w:type="dxa"/>
              <w:right w:w="60" w:type="dxa"/>
            </w:tcMar>
            <w:vAlign w:val="center"/>
          </w:tcPr>
          <w:p w14:paraId="6DD58861" w14:textId="77777777" w:rsidR="00D63A29" w:rsidRPr="00F137B8" w:rsidRDefault="00000000" w:rsidP="00971A30">
            <w:pPr>
              <w:spacing w:line="240" w:lineRule="auto"/>
              <w:ind w:firstLine="0"/>
              <w:rPr>
                <w:sz w:val="22"/>
                <w:szCs w:val="22"/>
              </w:rPr>
            </w:pPr>
            <w:r w:rsidRPr="00F137B8">
              <w:rPr>
                <w:sz w:val="22"/>
                <w:szCs w:val="22"/>
              </w:rPr>
              <w:t>Slovenia</w:t>
            </w:r>
          </w:p>
        </w:tc>
        <w:tc>
          <w:tcPr>
            <w:tcW w:w="1071" w:type="dxa"/>
            <w:tcMar>
              <w:top w:w="60" w:type="dxa"/>
              <w:left w:w="60" w:type="dxa"/>
              <w:bottom w:w="60" w:type="dxa"/>
              <w:right w:w="60" w:type="dxa"/>
            </w:tcMar>
            <w:vAlign w:val="center"/>
          </w:tcPr>
          <w:p w14:paraId="33DDE228" w14:textId="77777777" w:rsidR="00D63A29" w:rsidRPr="00F137B8" w:rsidRDefault="00000000" w:rsidP="0099406F">
            <w:pPr>
              <w:spacing w:line="240" w:lineRule="auto"/>
              <w:ind w:firstLine="0"/>
              <w:jc w:val="right"/>
              <w:rPr>
                <w:sz w:val="22"/>
                <w:szCs w:val="22"/>
              </w:rPr>
            </w:pPr>
            <w:r w:rsidRPr="00F137B8">
              <w:rPr>
                <w:sz w:val="22"/>
                <w:szCs w:val="22"/>
              </w:rPr>
              <w:t>573</w:t>
            </w:r>
          </w:p>
        </w:tc>
        <w:tc>
          <w:tcPr>
            <w:tcW w:w="956" w:type="dxa"/>
            <w:tcMar>
              <w:top w:w="60" w:type="dxa"/>
              <w:left w:w="60" w:type="dxa"/>
              <w:bottom w:w="60" w:type="dxa"/>
              <w:right w:w="60" w:type="dxa"/>
            </w:tcMar>
            <w:vAlign w:val="center"/>
          </w:tcPr>
          <w:p w14:paraId="6239E82E"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7100BE54" w14:textId="77777777" w:rsidTr="0099406F">
        <w:trPr>
          <w:trHeight w:val="227"/>
        </w:trPr>
        <w:tc>
          <w:tcPr>
            <w:tcW w:w="2731" w:type="dxa"/>
            <w:tcMar>
              <w:top w:w="60" w:type="dxa"/>
              <w:left w:w="60" w:type="dxa"/>
              <w:bottom w:w="60" w:type="dxa"/>
              <w:right w:w="60" w:type="dxa"/>
            </w:tcMar>
            <w:vAlign w:val="center"/>
          </w:tcPr>
          <w:p w14:paraId="57BCBB55" w14:textId="77777777" w:rsidR="00D63A29" w:rsidRPr="00F137B8" w:rsidRDefault="00000000" w:rsidP="00971A30">
            <w:pPr>
              <w:spacing w:line="240" w:lineRule="auto"/>
              <w:ind w:firstLine="0"/>
              <w:rPr>
                <w:sz w:val="22"/>
                <w:szCs w:val="22"/>
              </w:rPr>
            </w:pPr>
            <w:r w:rsidRPr="00F137B8">
              <w:rPr>
                <w:sz w:val="22"/>
                <w:szCs w:val="22"/>
              </w:rPr>
              <w:t>Germany</w:t>
            </w:r>
          </w:p>
        </w:tc>
        <w:tc>
          <w:tcPr>
            <w:tcW w:w="852" w:type="dxa"/>
            <w:tcMar>
              <w:top w:w="60" w:type="dxa"/>
              <w:left w:w="60" w:type="dxa"/>
              <w:bottom w:w="60" w:type="dxa"/>
              <w:right w:w="60" w:type="dxa"/>
            </w:tcMar>
            <w:vAlign w:val="center"/>
          </w:tcPr>
          <w:p w14:paraId="7E6B93E0" w14:textId="2EB7CDF8" w:rsidR="00D63A29" w:rsidRPr="00F137B8" w:rsidRDefault="00000000" w:rsidP="0099406F">
            <w:pPr>
              <w:spacing w:line="240" w:lineRule="auto"/>
              <w:ind w:firstLine="0"/>
              <w:jc w:val="right"/>
              <w:rPr>
                <w:sz w:val="22"/>
                <w:szCs w:val="22"/>
              </w:rPr>
            </w:pPr>
            <w:r w:rsidRPr="00F137B8">
              <w:rPr>
                <w:sz w:val="22"/>
                <w:szCs w:val="22"/>
              </w:rPr>
              <w:t>11</w:t>
            </w:r>
            <w:r w:rsidR="0099406F">
              <w:rPr>
                <w:sz w:val="22"/>
                <w:szCs w:val="22"/>
              </w:rPr>
              <w:t>,</w:t>
            </w:r>
            <w:r w:rsidRPr="00F137B8">
              <w:rPr>
                <w:sz w:val="22"/>
                <w:szCs w:val="22"/>
              </w:rPr>
              <w:t>204</w:t>
            </w:r>
          </w:p>
        </w:tc>
        <w:tc>
          <w:tcPr>
            <w:tcW w:w="956" w:type="dxa"/>
            <w:tcMar>
              <w:top w:w="60" w:type="dxa"/>
              <w:left w:w="60" w:type="dxa"/>
              <w:bottom w:w="60" w:type="dxa"/>
              <w:right w:w="60" w:type="dxa"/>
            </w:tcMar>
            <w:vAlign w:val="center"/>
          </w:tcPr>
          <w:p w14:paraId="0014FD14" w14:textId="77777777" w:rsidR="00D63A29" w:rsidRPr="00F137B8" w:rsidRDefault="00000000" w:rsidP="00971A30">
            <w:pPr>
              <w:spacing w:line="240" w:lineRule="auto"/>
              <w:ind w:firstLine="0"/>
              <w:rPr>
                <w:sz w:val="22"/>
                <w:szCs w:val="22"/>
              </w:rPr>
            </w:pPr>
            <w:r w:rsidRPr="00F137B8">
              <w:rPr>
                <w:sz w:val="22"/>
                <w:szCs w:val="22"/>
              </w:rPr>
              <w:t>0.74</w:t>
            </w:r>
          </w:p>
        </w:tc>
        <w:tc>
          <w:tcPr>
            <w:tcW w:w="2455" w:type="dxa"/>
            <w:tcMar>
              <w:top w:w="60" w:type="dxa"/>
              <w:left w:w="60" w:type="dxa"/>
              <w:bottom w:w="60" w:type="dxa"/>
              <w:right w:w="60" w:type="dxa"/>
            </w:tcMar>
            <w:vAlign w:val="center"/>
          </w:tcPr>
          <w:p w14:paraId="403D8FC1" w14:textId="77777777" w:rsidR="00D63A29" w:rsidRPr="00F137B8" w:rsidRDefault="00000000" w:rsidP="00971A30">
            <w:pPr>
              <w:spacing w:line="240" w:lineRule="auto"/>
              <w:ind w:firstLine="0"/>
              <w:rPr>
                <w:sz w:val="22"/>
                <w:szCs w:val="22"/>
              </w:rPr>
            </w:pPr>
            <w:r w:rsidRPr="00F137B8">
              <w:rPr>
                <w:sz w:val="22"/>
                <w:szCs w:val="22"/>
              </w:rPr>
              <w:t>South Africa</w:t>
            </w:r>
          </w:p>
        </w:tc>
        <w:tc>
          <w:tcPr>
            <w:tcW w:w="1071" w:type="dxa"/>
            <w:tcMar>
              <w:top w:w="60" w:type="dxa"/>
              <w:left w:w="60" w:type="dxa"/>
              <w:bottom w:w="60" w:type="dxa"/>
              <w:right w:w="60" w:type="dxa"/>
            </w:tcMar>
            <w:vAlign w:val="center"/>
          </w:tcPr>
          <w:p w14:paraId="14C0AE64" w14:textId="25C4F1E2"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308</w:t>
            </w:r>
          </w:p>
        </w:tc>
        <w:tc>
          <w:tcPr>
            <w:tcW w:w="956" w:type="dxa"/>
            <w:tcMar>
              <w:top w:w="60" w:type="dxa"/>
              <w:left w:w="60" w:type="dxa"/>
              <w:bottom w:w="60" w:type="dxa"/>
              <w:right w:w="60" w:type="dxa"/>
            </w:tcMar>
            <w:vAlign w:val="center"/>
          </w:tcPr>
          <w:p w14:paraId="3EEEFA2F"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15E786E6" w14:textId="77777777" w:rsidTr="0099406F">
        <w:trPr>
          <w:trHeight w:val="227"/>
        </w:trPr>
        <w:tc>
          <w:tcPr>
            <w:tcW w:w="2731" w:type="dxa"/>
            <w:tcMar>
              <w:top w:w="60" w:type="dxa"/>
              <w:left w:w="60" w:type="dxa"/>
              <w:bottom w:w="60" w:type="dxa"/>
              <w:right w:w="60" w:type="dxa"/>
            </w:tcMar>
            <w:vAlign w:val="center"/>
          </w:tcPr>
          <w:p w14:paraId="449293E0" w14:textId="77777777" w:rsidR="00D63A29" w:rsidRPr="00F137B8" w:rsidRDefault="00000000" w:rsidP="00971A30">
            <w:pPr>
              <w:spacing w:line="240" w:lineRule="auto"/>
              <w:ind w:firstLine="0"/>
              <w:rPr>
                <w:sz w:val="22"/>
                <w:szCs w:val="22"/>
              </w:rPr>
            </w:pPr>
            <w:r w:rsidRPr="00F137B8">
              <w:rPr>
                <w:sz w:val="22"/>
                <w:szCs w:val="22"/>
              </w:rPr>
              <w:t>Greece</w:t>
            </w:r>
          </w:p>
        </w:tc>
        <w:tc>
          <w:tcPr>
            <w:tcW w:w="852" w:type="dxa"/>
            <w:tcMar>
              <w:top w:w="60" w:type="dxa"/>
              <w:left w:w="60" w:type="dxa"/>
              <w:bottom w:w="60" w:type="dxa"/>
              <w:right w:w="60" w:type="dxa"/>
            </w:tcMar>
            <w:vAlign w:val="center"/>
          </w:tcPr>
          <w:p w14:paraId="463FDFDA" w14:textId="5C6562DB"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769</w:t>
            </w:r>
          </w:p>
        </w:tc>
        <w:tc>
          <w:tcPr>
            <w:tcW w:w="956" w:type="dxa"/>
            <w:tcMar>
              <w:top w:w="60" w:type="dxa"/>
              <w:left w:w="60" w:type="dxa"/>
              <w:bottom w:w="60" w:type="dxa"/>
              <w:right w:w="60" w:type="dxa"/>
            </w:tcMar>
            <w:vAlign w:val="center"/>
          </w:tcPr>
          <w:p w14:paraId="1B7B821E"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6C3B7D28" w14:textId="77777777" w:rsidR="00D63A29" w:rsidRPr="00F137B8" w:rsidRDefault="00000000" w:rsidP="00971A30">
            <w:pPr>
              <w:spacing w:line="240" w:lineRule="auto"/>
              <w:ind w:firstLine="0"/>
              <w:rPr>
                <w:sz w:val="22"/>
                <w:szCs w:val="22"/>
              </w:rPr>
            </w:pPr>
            <w:r w:rsidRPr="00F137B8">
              <w:rPr>
                <w:sz w:val="22"/>
                <w:szCs w:val="22"/>
              </w:rPr>
              <w:t>South Korea</w:t>
            </w:r>
          </w:p>
        </w:tc>
        <w:tc>
          <w:tcPr>
            <w:tcW w:w="1071" w:type="dxa"/>
            <w:tcMar>
              <w:top w:w="60" w:type="dxa"/>
              <w:left w:w="60" w:type="dxa"/>
              <w:bottom w:w="60" w:type="dxa"/>
              <w:right w:w="60" w:type="dxa"/>
            </w:tcMar>
            <w:vAlign w:val="center"/>
          </w:tcPr>
          <w:p w14:paraId="413D5394" w14:textId="1FB60AB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585</w:t>
            </w:r>
          </w:p>
        </w:tc>
        <w:tc>
          <w:tcPr>
            <w:tcW w:w="956" w:type="dxa"/>
            <w:tcMar>
              <w:top w:w="60" w:type="dxa"/>
              <w:left w:w="60" w:type="dxa"/>
              <w:bottom w:w="60" w:type="dxa"/>
              <w:right w:w="60" w:type="dxa"/>
            </w:tcMar>
            <w:vAlign w:val="center"/>
          </w:tcPr>
          <w:p w14:paraId="68BC2BC1" w14:textId="5230FB04" w:rsidR="00D63A29" w:rsidRPr="00F137B8" w:rsidRDefault="00000000" w:rsidP="0099406F">
            <w:pPr>
              <w:spacing w:line="240" w:lineRule="auto"/>
              <w:ind w:firstLine="0"/>
              <w:jc w:val="right"/>
              <w:rPr>
                <w:sz w:val="22"/>
                <w:szCs w:val="22"/>
              </w:rPr>
            </w:pPr>
            <w:r w:rsidRPr="00F137B8">
              <w:rPr>
                <w:sz w:val="22"/>
                <w:szCs w:val="22"/>
              </w:rPr>
              <w:t>0.1</w:t>
            </w:r>
            <w:r w:rsidR="0099406F">
              <w:rPr>
                <w:sz w:val="22"/>
                <w:szCs w:val="22"/>
              </w:rPr>
              <w:t>0</w:t>
            </w:r>
          </w:p>
        </w:tc>
      </w:tr>
      <w:tr w:rsidR="00D63A29" w:rsidRPr="00F137B8" w14:paraId="6ECFBF96" w14:textId="77777777" w:rsidTr="0099406F">
        <w:trPr>
          <w:trHeight w:val="227"/>
        </w:trPr>
        <w:tc>
          <w:tcPr>
            <w:tcW w:w="2731" w:type="dxa"/>
            <w:tcMar>
              <w:top w:w="60" w:type="dxa"/>
              <w:left w:w="60" w:type="dxa"/>
              <w:bottom w:w="60" w:type="dxa"/>
              <w:right w:w="60" w:type="dxa"/>
            </w:tcMar>
            <w:vAlign w:val="center"/>
          </w:tcPr>
          <w:p w14:paraId="6E2EDBBA" w14:textId="77777777" w:rsidR="00D63A29" w:rsidRPr="00F137B8" w:rsidRDefault="00000000" w:rsidP="00971A30">
            <w:pPr>
              <w:spacing w:line="240" w:lineRule="auto"/>
              <w:ind w:firstLine="0"/>
              <w:rPr>
                <w:sz w:val="22"/>
                <w:szCs w:val="22"/>
              </w:rPr>
            </w:pPr>
            <w:r w:rsidRPr="00F137B8">
              <w:rPr>
                <w:sz w:val="22"/>
                <w:szCs w:val="22"/>
              </w:rPr>
              <w:t>Hong Kong</w:t>
            </w:r>
          </w:p>
        </w:tc>
        <w:tc>
          <w:tcPr>
            <w:tcW w:w="852" w:type="dxa"/>
            <w:tcMar>
              <w:top w:w="60" w:type="dxa"/>
              <w:left w:w="60" w:type="dxa"/>
              <w:bottom w:w="60" w:type="dxa"/>
              <w:right w:w="60" w:type="dxa"/>
            </w:tcMar>
            <w:vAlign w:val="center"/>
          </w:tcPr>
          <w:p w14:paraId="16B054ED" w14:textId="388E5B81"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033</w:t>
            </w:r>
          </w:p>
        </w:tc>
        <w:tc>
          <w:tcPr>
            <w:tcW w:w="956" w:type="dxa"/>
            <w:tcMar>
              <w:top w:w="60" w:type="dxa"/>
              <w:left w:w="60" w:type="dxa"/>
              <w:bottom w:w="60" w:type="dxa"/>
              <w:right w:w="60" w:type="dxa"/>
            </w:tcMar>
            <w:vAlign w:val="center"/>
          </w:tcPr>
          <w:p w14:paraId="05B6C039" w14:textId="77777777" w:rsidR="00D63A29" w:rsidRPr="00F137B8" w:rsidRDefault="00000000" w:rsidP="00971A30">
            <w:pPr>
              <w:spacing w:line="240" w:lineRule="auto"/>
              <w:ind w:firstLine="0"/>
              <w:rPr>
                <w:sz w:val="22"/>
                <w:szCs w:val="22"/>
              </w:rPr>
            </w:pPr>
            <w:r w:rsidRPr="00F137B8">
              <w:rPr>
                <w:sz w:val="22"/>
                <w:szCs w:val="22"/>
              </w:rPr>
              <w:t>0.13</w:t>
            </w:r>
          </w:p>
        </w:tc>
        <w:tc>
          <w:tcPr>
            <w:tcW w:w="2455" w:type="dxa"/>
            <w:tcMar>
              <w:top w:w="60" w:type="dxa"/>
              <w:left w:w="60" w:type="dxa"/>
              <w:bottom w:w="60" w:type="dxa"/>
              <w:right w:w="60" w:type="dxa"/>
            </w:tcMar>
            <w:vAlign w:val="center"/>
          </w:tcPr>
          <w:p w14:paraId="4EF9000E" w14:textId="77777777" w:rsidR="00D63A29" w:rsidRPr="00F137B8" w:rsidRDefault="00000000" w:rsidP="00971A30">
            <w:pPr>
              <w:spacing w:line="240" w:lineRule="auto"/>
              <w:ind w:firstLine="0"/>
              <w:rPr>
                <w:sz w:val="22"/>
                <w:szCs w:val="22"/>
              </w:rPr>
            </w:pPr>
            <w:r w:rsidRPr="00F137B8">
              <w:rPr>
                <w:sz w:val="22"/>
                <w:szCs w:val="22"/>
              </w:rPr>
              <w:t>Spain</w:t>
            </w:r>
          </w:p>
        </w:tc>
        <w:tc>
          <w:tcPr>
            <w:tcW w:w="1071" w:type="dxa"/>
            <w:tcMar>
              <w:top w:w="60" w:type="dxa"/>
              <w:left w:w="60" w:type="dxa"/>
              <w:bottom w:w="60" w:type="dxa"/>
              <w:right w:w="60" w:type="dxa"/>
            </w:tcMar>
            <w:vAlign w:val="center"/>
          </w:tcPr>
          <w:p w14:paraId="4183FF83" w14:textId="4D004DD0"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316</w:t>
            </w:r>
          </w:p>
        </w:tc>
        <w:tc>
          <w:tcPr>
            <w:tcW w:w="956" w:type="dxa"/>
            <w:tcMar>
              <w:top w:w="60" w:type="dxa"/>
              <w:left w:w="60" w:type="dxa"/>
              <w:bottom w:w="60" w:type="dxa"/>
              <w:right w:w="60" w:type="dxa"/>
            </w:tcMar>
            <w:vAlign w:val="center"/>
          </w:tcPr>
          <w:p w14:paraId="7FEE2A0A"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3670DD54" w14:textId="77777777" w:rsidTr="0099406F">
        <w:trPr>
          <w:trHeight w:val="227"/>
        </w:trPr>
        <w:tc>
          <w:tcPr>
            <w:tcW w:w="2731" w:type="dxa"/>
            <w:tcMar>
              <w:top w:w="60" w:type="dxa"/>
              <w:left w:w="60" w:type="dxa"/>
              <w:bottom w:w="60" w:type="dxa"/>
              <w:right w:w="60" w:type="dxa"/>
            </w:tcMar>
            <w:vAlign w:val="center"/>
          </w:tcPr>
          <w:p w14:paraId="32F5C45F" w14:textId="77777777" w:rsidR="00D63A29" w:rsidRPr="00F137B8" w:rsidRDefault="00000000" w:rsidP="00971A30">
            <w:pPr>
              <w:spacing w:line="240" w:lineRule="auto"/>
              <w:ind w:firstLine="0"/>
              <w:rPr>
                <w:sz w:val="22"/>
                <w:szCs w:val="22"/>
              </w:rPr>
            </w:pPr>
            <w:r w:rsidRPr="00F137B8">
              <w:rPr>
                <w:sz w:val="22"/>
                <w:szCs w:val="22"/>
              </w:rPr>
              <w:t>Hungary</w:t>
            </w:r>
          </w:p>
        </w:tc>
        <w:tc>
          <w:tcPr>
            <w:tcW w:w="852" w:type="dxa"/>
            <w:tcMar>
              <w:top w:w="60" w:type="dxa"/>
              <w:left w:w="60" w:type="dxa"/>
              <w:bottom w:w="60" w:type="dxa"/>
              <w:right w:w="60" w:type="dxa"/>
            </w:tcMar>
            <w:vAlign w:val="center"/>
          </w:tcPr>
          <w:p w14:paraId="197B3320" w14:textId="4859259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442</w:t>
            </w:r>
          </w:p>
        </w:tc>
        <w:tc>
          <w:tcPr>
            <w:tcW w:w="956" w:type="dxa"/>
            <w:tcMar>
              <w:top w:w="60" w:type="dxa"/>
              <w:left w:w="60" w:type="dxa"/>
              <w:bottom w:w="60" w:type="dxa"/>
              <w:right w:w="60" w:type="dxa"/>
            </w:tcMar>
            <w:vAlign w:val="center"/>
          </w:tcPr>
          <w:p w14:paraId="26651876" w14:textId="77777777" w:rsidR="00D63A29" w:rsidRPr="00F137B8" w:rsidRDefault="00000000" w:rsidP="00971A30">
            <w:pPr>
              <w:spacing w:line="240" w:lineRule="auto"/>
              <w:ind w:firstLine="0"/>
              <w:rPr>
                <w:sz w:val="22"/>
                <w:szCs w:val="22"/>
              </w:rPr>
            </w:pPr>
            <w:r w:rsidRPr="00F137B8">
              <w:rPr>
                <w:sz w:val="22"/>
                <w:szCs w:val="22"/>
              </w:rPr>
              <w:t>0.09</w:t>
            </w:r>
          </w:p>
        </w:tc>
        <w:tc>
          <w:tcPr>
            <w:tcW w:w="2455" w:type="dxa"/>
            <w:tcMar>
              <w:top w:w="60" w:type="dxa"/>
              <w:left w:w="60" w:type="dxa"/>
              <w:bottom w:w="60" w:type="dxa"/>
              <w:right w:w="60" w:type="dxa"/>
            </w:tcMar>
            <w:vAlign w:val="center"/>
          </w:tcPr>
          <w:p w14:paraId="0F682570" w14:textId="77777777" w:rsidR="00D63A29" w:rsidRPr="00F137B8" w:rsidRDefault="00000000" w:rsidP="00971A30">
            <w:pPr>
              <w:spacing w:line="240" w:lineRule="auto"/>
              <w:ind w:firstLine="0"/>
              <w:rPr>
                <w:sz w:val="22"/>
                <w:szCs w:val="22"/>
              </w:rPr>
            </w:pPr>
            <w:r w:rsidRPr="00F137B8">
              <w:rPr>
                <w:sz w:val="22"/>
                <w:szCs w:val="22"/>
              </w:rPr>
              <w:t>Sri Lanka</w:t>
            </w:r>
          </w:p>
        </w:tc>
        <w:tc>
          <w:tcPr>
            <w:tcW w:w="1071" w:type="dxa"/>
            <w:tcMar>
              <w:top w:w="60" w:type="dxa"/>
              <w:left w:w="60" w:type="dxa"/>
              <w:bottom w:w="60" w:type="dxa"/>
              <w:right w:w="60" w:type="dxa"/>
            </w:tcMar>
            <w:vAlign w:val="center"/>
          </w:tcPr>
          <w:p w14:paraId="2970E081" w14:textId="77777777" w:rsidR="00D63A29" w:rsidRPr="00F137B8" w:rsidRDefault="00000000" w:rsidP="0099406F">
            <w:pPr>
              <w:spacing w:line="240" w:lineRule="auto"/>
              <w:ind w:firstLine="0"/>
              <w:jc w:val="right"/>
              <w:rPr>
                <w:sz w:val="22"/>
                <w:szCs w:val="22"/>
              </w:rPr>
            </w:pPr>
            <w:r w:rsidRPr="00F137B8">
              <w:rPr>
                <w:sz w:val="22"/>
                <w:szCs w:val="22"/>
              </w:rPr>
              <w:t>859</w:t>
            </w:r>
          </w:p>
        </w:tc>
        <w:tc>
          <w:tcPr>
            <w:tcW w:w="956" w:type="dxa"/>
            <w:tcMar>
              <w:top w:w="60" w:type="dxa"/>
              <w:left w:w="60" w:type="dxa"/>
              <w:bottom w:w="60" w:type="dxa"/>
              <w:right w:w="60" w:type="dxa"/>
            </w:tcMar>
            <w:vAlign w:val="center"/>
          </w:tcPr>
          <w:p w14:paraId="6A616BC9"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354715D7" w14:textId="77777777" w:rsidTr="0099406F">
        <w:trPr>
          <w:trHeight w:val="227"/>
        </w:trPr>
        <w:tc>
          <w:tcPr>
            <w:tcW w:w="2731" w:type="dxa"/>
            <w:tcMar>
              <w:top w:w="60" w:type="dxa"/>
              <w:left w:w="60" w:type="dxa"/>
              <w:bottom w:w="60" w:type="dxa"/>
              <w:right w:w="60" w:type="dxa"/>
            </w:tcMar>
            <w:vAlign w:val="center"/>
          </w:tcPr>
          <w:p w14:paraId="22E7BB28" w14:textId="77777777" w:rsidR="00D63A29" w:rsidRPr="00F137B8" w:rsidRDefault="00000000" w:rsidP="00971A30">
            <w:pPr>
              <w:spacing w:line="240" w:lineRule="auto"/>
              <w:ind w:firstLine="0"/>
              <w:rPr>
                <w:sz w:val="22"/>
                <w:szCs w:val="22"/>
              </w:rPr>
            </w:pPr>
            <w:r w:rsidRPr="00F137B8">
              <w:rPr>
                <w:sz w:val="22"/>
                <w:szCs w:val="22"/>
              </w:rPr>
              <w:t>Iceland</w:t>
            </w:r>
          </w:p>
        </w:tc>
        <w:tc>
          <w:tcPr>
            <w:tcW w:w="852" w:type="dxa"/>
            <w:tcMar>
              <w:top w:w="60" w:type="dxa"/>
              <w:left w:w="60" w:type="dxa"/>
              <w:bottom w:w="60" w:type="dxa"/>
              <w:right w:w="60" w:type="dxa"/>
            </w:tcMar>
            <w:vAlign w:val="center"/>
          </w:tcPr>
          <w:p w14:paraId="2F03A6A1" w14:textId="77777777" w:rsidR="00D63A29" w:rsidRPr="00F137B8" w:rsidRDefault="00000000" w:rsidP="0099406F">
            <w:pPr>
              <w:spacing w:line="240" w:lineRule="auto"/>
              <w:ind w:firstLine="0"/>
              <w:jc w:val="right"/>
              <w:rPr>
                <w:sz w:val="22"/>
                <w:szCs w:val="22"/>
              </w:rPr>
            </w:pPr>
            <w:r w:rsidRPr="00F137B8">
              <w:rPr>
                <w:sz w:val="22"/>
                <w:szCs w:val="22"/>
              </w:rPr>
              <w:t>492</w:t>
            </w:r>
          </w:p>
        </w:tc>
        <w:tc>
          <w:tcPr>
            <w:tcW w:w="956" w:type="dxa"/>
            <w:tcMar>
              <w:top w:w="60" w:type="dxa"/>
              <w:left w:w="60" w:type="dxa"/>
              <w:bottom w:w="60" w:type="dxa"/>
              <w:right w:w="60" w:type="dxa"/>
            </w:tcMar>
            <w:vAlign w:val="center"/>
          </w:tcPr>
          <w:p w14:paraId="3A1C31B3"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66AB773E" w14:textId="77777777" w:rsidR="00D63A29" w:rsidRPr="00F137B8" w:rsidRDefault="00000000" w:rsidP="00971A30">
            <w:pPr>
              <w:spacing w:line="240" w:lineRule="auto"/>
              <w:ind w:firstLine="0"/>
              <w:rPr>
                <w:sz w:val="22"/>
                <w:szCs w:val="22"/>
              </w:rPr>
            </w:pPr>
            <w:r w:rsidRPr="00F137B8">
              <w:rPr>
                <w:sz w:val="22"/>
                <w:szCs w:val="22"/>
              </w:rPr>
              <w:t>Sweden</w:t>
            </w:r>
          </w:p>
        </w:tc>
        <w:tc>
          <w:tcPr>
            <w:tcW w:w="1071" w:type="dxa"/>
            <w:tcMar>
              <w:top w:w="60" w:type="dxa"/>
              <w:left w:w="60" w:type="dxa"/>
              <w:bottom w:w="60" w:type="dxa"/>
              <w:right w:w="60" w:type="dxa"/>
            </w:tcMar>
            <w:vAlign w:val="center"/>
          </w:tcPr>
          <w:p w14:paraId="5B0A6FD8" w14:textId="7E84F036"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r w:rsidRPr="00F137B8">
              <w:rPr>
                <w:sz w:val="22"/>
                <w:szCs w:val="22"/>
              </w:rPr>
              <w:t>196</w:t>
            </w:r>
          </w:p>
        </w:tc>
        <w:tc>
          <w:tcPr>
            <w:tcW w:w="956" w:type="dxa"/>
            <w:tcMar>
              <w:top w:w="60" w:type="dxa"/>
              <w:left w:w="60" w:type="dxa"/>
              <w:bottom w:w="60" w:type="dxa"/>
              <w:right w:w="60" w:type="dxa"/>
            </w:tcMar>
            <w:vAlign w:val="center"/>
          </w:tcPr>
          <w:p w14:paraId="3A71A802" w14:textId="77777777" w:rsidR="00D63A29" w:rsidRPr="00F137B8" w:rsidRDefault="00000000" w:rsidP="0099406F">
            <w:pPr>
              <w:spacing w:line="240" w:lineRule="auto"/>
              <w:ind w:firstLine="0"/>
              <w:jc w:val="right"/>
              <w:rPr>
                <w:sz w:val="22"/>
                <w:szCs w:val="22"/>
              </w:rPr>
            </w:pPr>
            <w:r w:rsidRPr="00F137B8">
              <w:rPr>
                <w:sz w:val="22"/>
                <w:szCs w:val="22"/>
              </w:rPr>
              <w:t>0.34</w:t>
            </w:r>
          </w:p>
        </w:tc>
      </w:tr>
      <w:tr w:rsidR="00D63A29" w:rsidRPr="00F137B8" w14:paraId="63F503EC" w14:textId="77777777" w:rsidTr="0099406F">
        <w:trPr>
          <w:trHeight w:val="227"/>
        </w:trPr>
        <w:tc>
          <w:tcPr>
            <w:tcW w:w="2731" w:type="dxa"/>
            <w:tcMar>
              <w:top w:w="60" w:type="dxa"/>
              <w:left w:w="60" w:type="dxa"/>
              <w:bottom w:w="60" w:type="dxa"/>
              <w:right w:w="60" w:type="dxa"/>
            </w:tcMar>
            <w:vAlign w:val="center"/>
          </w:tcPr>
          <w:p w14:paraId="031DAD07" w14:textId="77777777" w:rsidR="00D63A29" w:rsidRPr="00F137B8" w:rsidRDefault="00000000" w:rsidP="00971A30">
            <w:pPr>
              <w:spacing w:line="240" w:lineRule="auto"/>
              <w:ind w:firstLine="0"/>
              <w:rPr>
                <w:sz w:val="22"/>
                <w:szCs w:val="22"/>
              </w:rPr>
            </w:pPr>
            <w:r w:rsidRPr="00F137B8">
              <w:rPr>
                <w:sz w:val="22"/>
                <w:szCs w:val="22"/>
              </w:rPr>
              <w:t>India</w:t>
            </w:r>
          </w:p>
        </w:tc>
        <w:tc>
          <w:tcPr>
            <w:tcW w:w="852" w:type="dxa"/>
            <w:tcMar>
              <w:top w:w="60" w:type="dxa"/>
              <w:left w:w="60" w:type="dxa"/>
              <w:bottom w:w="60" w:type="dxa"/>
              <w:right w:w="60" w:type="dxa"/>
            </w:tcMar>
            <w:vAlign w:val="center"/>
          </w:tcPr>
          <w:p w14:paraId="2483A9CE" w14:textId="1F035DB5" w:rsidR="00D63A29" w:rsidRPr="00F137B8" w:rsidRDefault="00000000" w:rsidP="0099406F">
            <w:pPr>
              <w:spacing w:line="240" w:lineRule="auto"/>
              <w:ind w:firstLine="0"/>
              <w:jc w:val="right"/>
              <w:rPr>
                <w:sz w:val="22"/>
                <w:szCs w:val="22"/>
              </w:rPr>
            </w:pPr>
            <w:r w:rsidRPr="00F137B8">
              <w:rPr>
                <w:sz w:val="22"/>
                <w:szCs w:val="22"/>
              </w:rPr>
              <w:t>10</w:t>
            </w:r>
            <w:r w:rsidR="0099406F">
              <w:rPr>
                <w:sz w:val="22"/>
                <w:szCs w:val="22"/>
              </w:rPr>
              <w:t>,</w:t>
            </w:r>
            <w:r w:rsidRPr="00F137B8">
              <w:rPr>
                <w:sz w:val="22"/>
                <w:szCs w:val="22"/>
              </w:rPr>
              <w:t>862</w:t>
            </w:r>
          </w:p>
        </w:tc>
        <w:tc>
          <w:tcPr>
            <w:tcW w:w="956" w:type="dxa"/>
            <w:tcMar>
              <w:top w:w="60" w:type="dxa"/>
              <w:left w:w="60" w:type="dxa"/>
              <w:bottom w:w="60" w:type="dxa"/>
              <w:right w:w="60" w:type="dxa"/>
            </w:tcMar>
            <w:vAlign w:val="center"/>
          </w:tcPr>
          <w:p w14:paraId="6A160985" w14:textId="77777777" w:rsidR="00D63A29" w:rsidRPr="00F137B8" w:rsidRDefault="00000000" w:rsidP="00971A30">
            <w:pPr>
              <w:spacing w:line="240" w:lineRule="auto"/>
              <w:ind w:firstLine="0"/>
              <w:rPr>
                <w:sz w:val="22"/>
                <w:szCs w:val="22"/>
              </w:rPr>
            </w:pPr>
            <w:r w:rsidRPr="00F137B8">
              <w:rPr>
                <w:sz w:val="22"/>
                <w:szCs w:val="22"/>
              </w:rPr>
              <w:t>0.71</w:t>
            </w:r>
          </w:p>
        </w:tc>
        <w:tc>
          <w:tcPr>
            <w:tcW w:w="2455" w:type="dxa"/>
            <w:tcMar>
              <w:top w:w="60" w:type="dxa"/>
              <w:left w:w="60" w:type="dxa"/>
              <w:bottom w:w="60" w:type="dxa"/>
              <w:right w:w="60" w:type="dxa"/>
            </w:tcMar>
            <w:vAlign w:val="center"/>
          </w:tcPr>
          <w:p w14:paraId="6A78214F" w14:textId="77777777" w:rsidR="00D63A29" w:rsidRPr="00F137B8" w:rsidRDefault="00000000" w:rsidP="00971A30">
            <w:pPr>
              <w:spacing w:line="240" w:lineRule="auto"/>
              <w:ind w:firstLine="0"/>
              <w:rPr>
                <w:sz w:val="22"/>
                <w:szCs w:val="22"/>
              </w:rPr>
            </w:pPr>
            <w:r w:rsidRPr="00F137B8">
              <w:rPr>
                <w:sz w:val="22"/>
                <w:szCs w:val="22"/>
              </w:rPr>
              <w:t>Switzerland</w:t>
            </w:r>
          </w:p>
        </w:tc>
        <w:tc>
          <w:tcPr>
            <w:tcW w:w="1071" w:type="dxa"/>
            <w:tcMar>
              <w:top w:w="60" w:type="dxa"/>
              <w:left w:w="60" w:type="dxa"/>
              <w:bottom w:w="60" w:type="dxa"/>
              <w:right w:w="60" w:type="dxa"/>
            </w:tcMar>
            <w:vAlign w:val="center"/>
          </w:tcPr>
          <w:p w14:paraId="1DA2C66B" w14:textId="7A6B395F"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797</w:t>
            </w:r>
          </w:p>
        </w:tc>
        <w:tc>
          <w:tcPr>
            <w:tcW w:w="956" w:type="dxa"/>
            <w:tcMar>
              <w:top w:w="60" w:type="dxa"/>
              <w:left w:w="60" w:type="dxa"/>
              <w:bottom w:w="60" w:type="dxa"/>
              <w:right w:w="60" w:type="dxa"/>
            </w:tcMar>
            <w:vAlign w:val="center"/>
          </w:tcPr>
          <w:p w14:paraId="08A2ADDF" w14:textId="77777777" w:rsidR="00D63A29" w:rsidRPr="00F137B8" w:rsidRDefault="00000000" w:rsidP="0099406F">
            <w:pPr>
              <w:spacing w:line="240" w:lineRule="auto"/>
              <w:ind w:firstLine="0"/>
              <w:jc w:val="right"/>
              <w:rPr>
                <w:sz w:val="22"/>
                <w:szCs w:val="22"/>
              </w:rPr>
            </w:pPr>
            <w:r w:rsidRPr="00F137B8">
              <w:rPr>
                <w:sz w:val="22"/>
                <w:szCs w:val="22"/>
              </w:rPr>
              <w:t>0.12</w:t>
            </w:r>
          </w:p>
        </w:tc>
      </w:tr>
      <w:tr w:rsidR="00D63A29" w:rsidRPr="00F137B8" w14:paraId="15122EE6" w14:textId="77777777" w:rsidTr="0099406F">
        <w:trPr>
          <w:trHeight w:val="227"/>
        </w:trPr>
        <w:tc>
          <w:tcPr>
            <w:tcW w:w="2731" w:type="dxa"/>
            <w:tcMar>
              <w:top w:w="60" w:type="dxa"/>
              <w:left w:w="60" w:type="dxa"/>
              <w:bottom w:w="60" w:type="dxa"/>
              <w:right w:w="60" w:type="dxa"/>
            </w:tcMar>
            <w:vAlign w:val="center"/>
          </w:tcPr>
          <w:p w14:paraId="49A4729D" w14:textId="77777777" w:rsidR="00D63A29" w:rsidRPr="00F137B8" w:rsidRDefault="00000000" w:rsidP="00971A30">
            <w:pPr>
              <w:spacing w:line="240" w:lineRule="auto"/>
              <w:ind w:firstLine="0"/>
              <w:rPr>
                <w:sz w:val="22"/>
                <w:szCs w:val="22"/>
              </w:rPr>
            </w:pPr>
            <w:r w:rsidRPr="00F137B8">
              <w:rPr>
                <w:sz w:val="22"/>
                <w:szCs w:val="22"/>
              </w:rPr>
              <w:t>Indonesia</w:t>
            </w:r>
          </w:p>
        </w:tc>
        <w:tc>
          <w:tcPr>
            <w:tcW w:w="852" w:type="dxa"/>
            <w:tcMar>
              <w:top w:w="60" w:type="dxa"/>
              <w:left w:w="60" w:type="dxa"/>
              <w:bottom w:w="60" w:type="dxa"/>
              <w:right w:w="60" w:type="dxa"/>
            </w:tcMar>
            <w:vAlign w:val="center"/>
          </w:tcPr>
          <w:p w14:paraId="44CDD0DE" w14:textId="5F2EB268"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r w:rsidRPr="00F137B8">
              <w:rPr>
                <w:sz w:val="22"/>
                <w:szCs w:val="22"/>
              </w:rPr>
              <w:t>180</w:t>
            </w:r>
          </w:p>
        </w:tc>
        <w:tc>
          <w:tcPr>
            <w:tcW w:w="956" w:type="dxa"/>
            <w:tcMar>
              <w:top w:w="60" w:type="dxa"/>
              <w:left w:w="60" w:type="dxa"/>
              <w:bottom w:w="60" w:type="dxa"/>
              <w:right w:w="60" w:type="dxa"/>
            </w:tcMar>
            <w:vAlign w:val="center"/>
          </w:tcPr>
          <w:p w14:paraId="26D2BAB4" w14:textId="77777777" w:rsidR="00D63A29" w:rsidRPr="00F137B8" w:rsidRDefault="00000000" w:rsidP="00971A30">
            <w:pPr>
              <w:spacing w:line="240" w:lineRule="auto"/>
              <w:ind w:firstLine="0"/>
              <w:rPr>
                <w:sz w:val="22"/>
                <w:szCs w:val="22"/>
              </w:rPr>
            </w:pPr>
            <w:r w:rsidRPr="00F137B8">
              <w:rPr>
                <w:sz w:val="22"/>
                <w:szCs w:val="22"/>
              </w:rPr>
              <w:t>0.87</w:t>
            </w:r>
          </w:p>
        </w:tc>
        <w:tc>
          <w:tcPr>
            <w:tcW w:w="2455" w:type="dxa"/>
            <w:tcMar>
              <w:top w:w="60" w:type="dxa"/>
              <w:left w:w="60" w:type="dxa"/>
              <w:bottom w:w="60" w:type="dxa"/>
              <w:right w:w="60" w:type="dxa"/>
            </w:tcMar>
            <w:vAlign w:val="center"/>
          </w:tcPr>
          <w:p w14:paraId="7D514E00" w14:textId="77777777" w:rsidR="00D63A29" w:rsidRPr="00F137B8" w:rsidRDefault="00000000" w:rsidP="00971A30">
            <w:pPr>
              <w:spacing w:line="240" w:lineRule="auto"/>
              <w:ind w:firstLine="0"/>
              <w:rPr>
                <w:sz w:val="22"/>
                <w:szCs w:val="22"/>
              </w:rPr>
            </w:pPr>
            <w:r w:rsidRPr="00F137B8">
              <w:rPr>
                <w:sz w:val="22"/>
                <w:szCs w:val="22"/>
              </w:rPr>
              <w:t>Taiwan</w:t>
            </w:r>
          </w:p>
        </w:tc>
        <w:tc>
          <w:tcPr>
            <w:tcW w:w="1071" w:type="dxa"/>
            <w:tcMar>
              <w:top w:w="60" w:type="dxa"/>
              <w:left w:w="60" w:type="dxa"/>
              <w:bottom w:w="60" w:type="dxa"/>
              <w:right w:w="60" w:type="dxa"/>
            </w:tcMar>
            <w:vAlign w:val="center"/>
          </w:tcPr>
          <w:p w14:paraId="332A4233" w14:textId="59C87632"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266</w:t>
            </w:r>
          </w:p>
        </w:tc>
        <w:tc>
          <w:tcPr>
            <w:tcW w:w="956" w:type="dxa"/>
            <w:tcMar>
              <w:top w:w="60" w:type="dxa"/>
              <w:left w:w="60" w:type="dxa"/>
              <w:bottom w:w="60" w:type="dxa"/>
              <w:right w:w="60" w:type="dxa"/>
            </w:tcMar>
            <w:vAlign w:val="center"/>
          </w:tcPr>
          <w:p w14:paraId="773A5D17" w14:textId="77777777" w:rsidR="00D63A29" w:rsidRPr="00F137B8" w:rsidRDefault="00000000" w:rsidP="0099406F">
            <w:pPr>
              <w:spacing w:line="240" w:lineRule="auto"/>
              <w:ind w:firstLine="0"/>
              <w:jc w:val="right"/>
              <w:rPr>
                <w:sz w:val="22"/>
                <w:szCs w:val="22"/>
              </w:rPr>
            </w:pPr>
            <w:r w:rsidRPr="00F137B8">
              <w:rPr>
                <w:sz w:val="22"/>
                <w:szCs w:val="22"/>
              </w:rPr>
              <w:t>0.08</w:t>
            </w:r>
          </w:p>
        </w:tc>
      </w:tr>
      <w:tr w:rsidR="00D63A29" w:rsidRPr="00F137B8" w14:paraId="55F9E900" w14:textId="77777777" w:rsidTr="0099406F">
        <w:trPr>
          <w:trHeight w:val="227"/>
        </w:trPr>
        <w:tc>
          <w:tcPr>
            <w:tcW w:w="2731" w:type="dxa"/>
            <w:tcMar>
              <w:top w:w="60" w:type="dxa"/>
              <w:left w:w="60" w:type="dxa"/>
              <w:bottom w:w="60" w:type="dxa"/>
              <w:right w:w="60" w:type="dxa"/>
            </w:tcMar>
            <w:vAlign w:val="center"/>
          </w:tcPr>
          <w:p w14:paraId="759DE479" w14:textId="77777777" w:rsidR="00D63A29" w:rsidRPr="00F137B8" w:rsidRDefault="00000000" w:rsidP="00971A30">
            <w:pPr>
              <w:spacing w:line="240" w:lineRule="auto"/>
              <w:ind w:firstLine="0"/>
              <w:rPr>
                <w:sz w:val="22"/>
                <w:szCs w:val="22"/>
              </w:rPr>
            </w:pPr>
            <w:r w:rsidRPr="00F137B8">
              <w:rPr>
                <w:sz w:val="22"/>
                <w:szCs w:val="22"/>
              </w:rPr>
              <w:t>Iran</w:t>
            </w:r>
          </w:p>
        </w:tc>
        <w:tc>
          <w:tcPr>
            <w:tcW w:w="852" w:type="dxa"/>
            <w:tcMar>
              <w:top w:w="60" w:type="dxa"/>
              <w:left w:w="60" w:type="dxa"/>
              <w:bottom w:w="60" w:type="dxa"/>
              <w:right w:w="60" w:type="dxa"/>
            </w:tcMar>
            <w:vAlign w:val="center"/>
          </w:tcPr>
          <w:p w14:paraId="4552FBA1" w14:textId="77777777" w:rsidR="00D63A29" w:rsidRPr="00F137B8" w:rsidRDefault="00000000" w:rsidP="0099406F">
            <w:pPr>
              <w:spacing w:line="240" w:lineRule="auto"/>
              <w:ind w:firstLine="0"/>
              <w:jc w:val="right"/>
              <w:rPr>
                <w:sz w:val="22"/>
                <w:szCs w:val="22"/>
              </w:rPr>
            </w:pPr>
            <w:r w:rsidRPr="00F137B8">
              <w:rPr>
                <w:sz w:val="22"/>
                <w:szCs w:val="22"/>
              </w:rPr>
              <w:t>905</w:t>
            </w:r>
          </w:p>
        </w:tc>
        <w:tc>
          <w:tcPr>
            <w:tcW w:w="956" w:type="dxa"/>
            <w:tcMar>
              <w:top w:w="60" w:type="dxa"/>
              <w:left w:w="60" w:type="dxa"/>
              <w:bottom w:w="60" w:type="dxa"/>
              <w:right w:w="60" w:type="dxa"/>
            </w:tcMar>
            <w:vAlign w:val="center"/>
          </w:tcPr>
          <w:p w14:paraId="1B8C2B2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6B5F4A15" w14:textId="77777777" w:rsidR="00D63A29" w:rsidRPr="00F137B8" w:rsidRDefault="00000000" w:rsidP="00971A30">
            <w:pPr>
              <w:spacing w:line="240" w:lineRule="auto"/>
              <w:ind w:firstLine="0"/>
              <w:rPr>
                <w:sz w:val="22"/>
                <w:szCs w:val="22"/>
              </w:rPr>
            </w:pPr>
            <w:r w:rsidRPr="00F137B8">
              <w:rPr>
                <w:sz w:val="22"/>
                <w:szCs w:val="22"/>
              </w:rPr>
              <w:t>Thailand</w:t>
            </w:r>
          </w:p>
        </w:tc>
        <w:tc>
          <w:tcPr>
            <w:tcW w:w="1071" w:type="dxa"/>
            <w:tcMar>
              <w:top w:w="60" w:type="dxa"/>
              <w:left w:w="60" w:type="dxa"/>
              <w:bottom w:w="60" w:type="dxa"/>
              <w:right w:w="60" w:type="dxa"/>
            </w:tcMar>
            <w:vAlign w:val="center"/>
          </w:tcPr>
          <w:p w14:paraId="41A9F134" w14:textId="13BD21DA"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248</w:t>
            </w:r>
          </w:p>
        </w:tc>
        <w:tc>
          <w:tcPr>
            <w:tcW w:w="956" w:type="dxa"/>
            <w:tcMar>
              <w:top w:w="60" w:type="dxa"/>
              <w:left w:w="60" w:type="dxa"/>
              <w:bottom w:w="60" w:type="dxa"/>
              <w:right w:w="60" w:type="dxa"/>
            </w:tcMar>
            <w:vAlign w:val="center"/>
          </w:tcPr>
          <w:p w14:paraId="2F972F2F" w14:textId="77777777" w:rsidR="00D63A29" w:rsidRPr="00F137B8" w:rsidRDefault="00000000" w:rsidP="0099406F">
            <w:pPr>
              <w:spacing w:line="240" w:lineRule="auto"/>
              <w:ind w:firstLine="0"/>
              <w:jc w:val="right"/>
              <w:rPr>
                <w:sz w:val="22"/>
                <w:szCs w:val="22"/>
              </w:rPr>
            </w:pPr>
            <w:r w:rsidRPr="00F137B8">
              <w:rPr>
                <w:sz w:val="22"/>
                <w:szCs w:val="22"/>
              </w:rPr>
              <w:t>0.21</w:t>
            </w:r>
          </w:p>
        </w:tc>
      </w:tr>
      <w:tr w:rsidR="00D63A29" w:rsidRPr="00F137B8" w14:paraId="20C34DE8" w14:textId="77777777" w:rsidTr="0099406F">
        <w:trPr>
          <w:trHeight w:val="227"/>
        </w:trPr>
        <w:tc>
          <w:tcPr>
            <w:tcW w:w="2731" w:type="dxa"/>
            <w:tcMar>
              <w:top w:w="60" w:type="dxa"/>
              <w:left w:w="60" w:type="dxa"/>
              <w:bottom w:w="60" w:type="dxa"/>
              <w:right w:w="60" w:type="dxa"/>
            </w:tcMar>
            <w:vAlign w:val="center"/>
          </w:tcPr>
          <w:p w14:paraId="6F6C976A" w14:textId="77777777" w:rsidR="00D63A29" w:rsidRPr="00F137B8" w:rsidRDefault="00000000" w:rsidP="00971A30">
            <w:pPr>
              <w:spacing w:line="240" w:lineRule="auto"/>
              <w:ind w:firstLine="0"/>
              <w:rPr>
                <w:sz w:val="22"/>
                <w:szCs w:val="22"/>
              </w:rPr>
            </w:pPr>
            <w:r w:rsidRPr="00F137B8">
              <w:rPr>
                <w:sz w:val="22"/>
                <w:szCs w:val="22"/>
              </w:rPr>
              <w:t>Ireland</w:t>
            </w:r>
          </w:p>
        </w:tc>
        <w:tc>
          <w:tcPr>
            <w:tcW w:w="852" w:type="dxa"/>
            <w:tcMar>
              <w:top w:w="60" w:type="dxa"/>
              <w:left w:w="60" w:type="dxa"/>
              <w:bottom w:w="60" w:type="dxa"/>
              <w:right w:w="60" w:type="dxa"/>
            </w:tcMar>
            <w:vAlign w:val="center"/>
          </w:tcPr>
          <w:p w14:paraId="33F9A55C" w14:textId="1D7F2ED4"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534</w:t>
            </w:r>
          </w:p>
        </w:tc>
        <w:tc>
          <w:tcPr>
            <w:tcW w:w="956" w:type="dxa"/>
            <w:tcMar>
              <w:top w:w="60" w:type="dxa"/>
              <w:left w:w="60" w:type="dxa"/>
              <w:bottom w:w="60" w:type="dxa"/>
              <w:right w:w="60" w:type="dxa"/>
            </w:tcMar>
            <w:vAlign w:val="center"/>
          </w:tcPr>
          <w:p w14:paraId="0B498AD3" w14:textId="65EA9C3E" w:rsidR="00D63A29" w:rsidRPr="00F137B8" w:rsidRDefault="00000000" w:rsidP="00971A30">
            <w:pPr>
              <w:spacing w:line="240" w:lineRule="auto"/>
              <w:ind w:firstLine="0"/>
              <w:rPr>
                <w:sz w:val="22"/>
                <w:szCs w:val="22"/>
              </w:rPr>
            </w:pPr>
            <w:r w:rsidRPr="00F137B8">
              <w:rPr>
                <w:sz w:val="22"/>
                <w:szCs w:val="22"/>
              </w:rPr>
              <w:t>0.3</w:t>
            </w:r>
            <w:r w:rsidR="0099406F">
              <w:rPr>
                <w:sz w:val="22"/>
                <w:szCs w:val="22"/>
              </w:rPr>
              <w:t>0</w:t>
            </w:r>
          </w:p>
        </w:tc>
        <w:tc>
          <w:tcPr>
            <w:tcW w:w="2455" w:type="dxa"/>
            <w:tcMar>
              <w:top w:w="60" w:type="dxa"/>
              <w:left w:w="60" w:type="dxa"/>
              <w:bottom w:w="60" w:type="dxa"/>
              <w:right w:w="60" w:type="dxa"/>
            </w:tcMar>
            <w:vAlign w:val="center"/>
          </w:tcPr>
          <w:p w14:paraId="1F5F704F" w14:textId="77777777" w:rsidR="00D63A29" w:rsidRPr="00F137B8" w:rsidRDefault="00000000" w:rsidP="00971A30">
            <w:pPr>
              <w:spacing w:line="240" w:lineRule="auto"/>
              <w:ind w:firstLine="0"/>
              <w:rPr>
                <w:sz w:val="22"/>
                <w:szCs w:val="22"/>
              </w:rPr>
            </w:pPr>
            <w:r w:rsidRPr="00F137B8">
              <w:rPr>
                <w:sz w:val="22"/>
                <w:szCs w:val="22"/>
              </w:rPr>
              <w:t>Trinidad and Tobago</w:t>
            </w:r>
          </w:p>
        </w:tc>
        <w:tc>
          <w:tcPr>
            <w:tcW w:w="1071" w:type="dxa"/>
            <w:tcMar>
              <w:top w:w="60" w:type="dxa"/>
              <w:left w:w="60" w:type="dxa"/>
              <w:bottom w:w="60" w:type="dxa"/>
              <w:right w:w="60" w:type="dxa"/>
            </w:tcMar>
            <w:vAlign w:val="center"/>
          </w:tcPr>
          <w:p w14:paraId="2B644E42" w14:textId="77777777" w:rsidR="00D63A29" w:rsidRPr="00F137B8" w:rsidRDefault="00000000" w:rsidP="0099406F">
            <w:pPr>
              <w:spacing w:line="240" w:lineRule="auto"/>
              <w:ind w:firstLine="0"/>
              <w:jc w:val="right"/>
              <w:rPr>
                <w:sz w:val="22"/>
                <w:szCs w:val="22"/>
              </w:rPr>
            </w:pPr>
            <w:r w:rsidRPr="00F137B8">
              <w:rPr>
                <w:sz w:val="22"/>
                <w:szCs w:val="22"/>
              </w:rPr>
              <w:t>412</w:t>
            </w:r>
          </w:p>
        </w:tc>
        <w:tc>
          <w:tcPr>
            <w:tcW w:w="956" w:type="dxa"/>
            <w:tcMar>
              <w:top w:w="60" w:type="dxa"/>
              <w:left w:w="60" w:type="dxa"/>
              <w:bottom w:w="60" w:type="dxa"/>
              <w:right w:w="60" w:type="dxa"/>
            </w:tcMar>
            <w:vAlign w:val="center"/>
          </w:tcPr>
          <w:p w14:paraId="421AFF5C"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18035B6E" w14:textId="77777777" w:rsidTr="0099406F">
        <w:trPr>
          <w:trHeight w:val="227"/>
        </w:trPr>
        <w:tc>
          <w:tcPr>
            <w:tcW w:w="2731" w:type="dxa"/>
            <w:tcMar>
              <w:top w:w="60" w:type="dxa"/>
              <w:left w:w="60" w:type="dxa"/>
              <w:bottom w:w="60" w:type="dxa"/>
              <w:right w:w="60" w:type="dxa"/>
            </w:tcMar>
            <w:vAlign w:val="center"/>
          </w:tcPr>
          <w:p w14:paraId="7F907CD1" w14:textId="77777777" w:rsidR="00D63A29" w:rsidRPr="00F137B8" w:rsidRDefault="00000000" w:rsidP="00971A30">
            <w:pPr>
              <w:spacing w:line="240" w:lineRule="auto"/>
              <w:ind w:firstLine="0"/>
              <w:rPr>
                <w:sz w:val="22"/>
                <w:szCs w:val="22"/>
              </w:rPr>
            </w:pPr>
            <w:r w:rsidRPr="00F137B8">
              <w:rPr>
                <w:sz w:val="22"/>
                <w:szCs w:val="22"/>
              </w:rPr>
              <w:t>Israel</w:t>
            </w:r>
          </w:p>
        </w:tc>
        <w:tc>
          <w:tcPr>
            <w:tcW w:w="852" w:type="dxa"/>
            <w:tcMar>
              <w:top w:w="60" w:type="dxa"/>
              <w:left w:w="60" w:type="dxa"/>
              <w:bottom w:w="60" w:type="dxa"/>
              <w:right w:w="60" w:type="dxa"/>
            </w:tcMar>
            <w:vAlign w:val="center"/>
          </w:tcPr>
          <w:p w14:paraId="65115F53" w14:textId="333435D6"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063</w:t>
            </w:r>
          </w:p>
        </w:tc>
        <w:tc>
          <w:tcPr>
            <w:tcW w:w="956" w:type="dxa"/>
            <w:tcMar>
              <w:top w:w="60" w:type="dxa"/>
              <w:left w:w="60" w:type="dxa"/>
              <w:bottom w:w="60" w:type="dxa"/>
              <w:right w:w="60" w:type="dxa"/>
            </w:tcMar>
            <w:vAlign w:val="center"/>
          </w:tcPr>
          <w:p w14:paraId="6682E7AA"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46FE4FE8" w14:textId="77777777" w:rsidR="00D63A29" w:rsidRPr="00F137B8" w:rsidRDefault="00000000" w:rsidP="00971A30">
            <w:pPr>
              <w:spacing w:line="240" w:lineRule="auto"/>
              <w:ind w:firstLine="0"/>
              <w:rPr>
                <w:sz w:val="22"/>
                <w:szCs w:val="22"/>
              </w:rPr>
            </w:pPr>
            <w:r w:rsidRPr="00F137B8">
              <w:rPr>
                <w:sz w:val="22"/>
                <w:szCs w:val="22"/>
              </w:rPr>
              <w:t>Turkey</w:t>
            </w:r>
          </w:p>
        </w:tc>
        <w:tc>
          <w:tcPr>
            <w:tcW w:w="1071" w:type="dxa"/>
            <w:tcMar>
              <w:top w:w="60" w:type="dxa"/>
              <w:left w:w="60" w:type="dxa"/>
              <w:bottom w:w="60" w:type="dxa"/>
              <w:right w:w="60" w:type="dxa"/>
            </w:tcMar>
            <w:vAlign w:val="center"/>
          </w:tcPr>
          <w:p w14:paraId="254C4762" w14:textId="377B6421"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384</w:t>
            </w:r>
          </w:p>
        </w:tc>
        <w:tc>
          <w:tcPr>
            <w:tcW w:w="956" w:type="dxa"/>
            <w:tcMar>
              <w:top w:w="60" w:type="dxa"/>
              <w:left w:w="60" w:type="dxa"/>
              <w:bottom w:w="60" w:type="dxa"/>
              <w:right w:w="60" w:type="dxa"/>
            </w:tcMar>
            <w:vAlign w:val="center"/>
          </w:tcPr>
          <w:p w14:paraId="7A5B34BE" w14:textId="77777777" w:rsidR="00D63A29" w:rsidRPr="00F137B8" w:rsidRDefault="00000000" w:rsidP="0099406F">
            <w:pPr>
              <w:spacing w:line="240" w:lineRule="auto"/>
              <w:ind w:firstLine="0"/>
              <w:jc w:val="right"/>
              <w:rPr>
                <w:sz w:val="22"/>
                <w:szCs w:val="22"/>
              </w:rPr>
            </w:pPr>
            <w:r w:rsidRPr="00F137B8">
              <w:rPr>
                <w:sz w:val="22"/>
                <w:szCs w:val="22"/>
              </w:rPr>
              <w:t>0.16</w:t>
            </w:r>
          </w:p>
        </w:tc>
      </w:tr>
      <w:tr w:rsidR="00D63A29" w:rsidRPr="00F137B8" w14:paraId="3498432A" w14:textId="77777777" w:rsidTr="0099406F">
        <w:trPr>
          <w:trHeight w:val="227"/>
        </w:trPr>
        <w:tc>
          <w:tcPr>
            <w:tcW w:w="2731" w:type="dxa"/>
            <w:tcMar>
              <w:top w:w="60" w:type="dxa"/>
              <w:left w:w="60" w:type="dxa"/>
              <w:bottom w:w="60" w:type="dxa"/>
              <w:right w:w="60" w:type="dxa"/>
            </w:tcMar>
            <w:vAlign w:val="center"/>
          </w:tcPr>
          <w:p w14:paraId="53D74EEC" w14:textId="77777777" w:rsidR="00D63A29" w:rsidRPr="00F137B8" w:rsidRDefault="00000000" w:rsidP="00971A30">
            <w:pPr>
              <w:spacing w:line="240" w:lineRule="auto"/>
              <w:ind w:firstLine="0"/>
              <w:rPr>
                <w:sz w:val="22"/>
                <w:szCs w:val="22"/>
              </w:rPr>
            </w:pPr>
            <w:r w:rsidRPr="00F137B8">
              <w:rPr>
                <w:sz w:val="22"/>
                <w:szCs w:val="22"/>
              </w:rPr>
              <w:t>Italy</w:t>
            </w:r>
          </w:p>
        </w:tc>
        <w:tc>
          <w:tcPr>
            <w:tcW w:w="852" w:type="dxa"/>
            <w:tcMar>
              <w:top w:w="60" w:type="dxa"/>
              <w:left w:w="60" w:type="dxa"/>
              <w:bottom w:w="60" w:type="dxa"/>
              <w:right w:w="60" w:type="dxa"/>
            </w:tcMar>
            <w:vAlign w:val="center"/>
          </w:tcPr>
          <w:p w14:paraId="05FB83E9" w14:textId="75021CC5"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059</w:t>
            </w:r>
          </w:p>
        </w:tc>
        <w:tc>
          <w:tcPr>
            <w:tcW w:w="956" w:type="dxa"/>
            <w:tcMar>
              <w:top w:w="60" w:type="dxa"/>
              <w:left w:w="60" w:type="dxa"/>
              <w:bottom w:w="60" w:type="dxa"/>
              <w:right w:w="60" w:type="dxa"/>
            </w:tcMar>
            <w:vAlign w:val="center"/>
          </w:tcPr>
          <w:p w14:paraId="1D0042C2" w14:textId="3C1AA9A3" w:rsidR="00D63A29" w:rsidRPr="00F137B8" w:rsidRDefault="00000000" w:rsidP="00971A30">
            <w:pPr>
              <w:spacing w:line="240" w:lineRule="auto"/>
              <w:ind w:firstLine="0"/>
              <w:rPr>
                <w:sz w:val="22"/>
                <w:szCs w:val="22"/>
              </w:rPr>
            </w:pPr>
            <w:r w:rsidRPr="00F137B8">
              <w:rPr>
                <w:sz w:val="22"/>
                <w:szCs w:val="22"/>
              </w:rPr>
              <w:t>0.4</w:t>
            </w:r>
            <w:r w:rsidR="0099406F">
              <w:rPr>
                <w:sz w:val="22"/>
                <w:szCs w:val="22"/>
              </w:rPr>
              <w:t>0</w:t>
            </w:r>
          </w:p>
        </w:tc>
        <w:tc>
          <w:tcPr>
            <w:tcW w:w="2455" w:type="dxa"/>
            <w:tcMar>
              <w:top w:w="60" w:type="dxa"/>
              <w:left w:w="60" w:type="dxa"/>
              <w:bottom w:w="60" w:type="dxa"/>
              <w:right w:w="60" w:type="dxa"/>
            </w:tcMar>
            <w:vAlign w:val="center"/>
          </w:tcPr>
          <w:p w14:paraId="2E0DE066" w14:textId="77777777" w:rsidR="00D63A29" w:rsidRPr="00F137B8" w:rsidRDefault="00000000" w:rsidP="00971A30">
            <w:pPr>
              <w:spacing w:line="240" w:lineRule="auto"/>
              <w:ind w:firstLine="0"/>
              <w:rPr>
                <w:sz w:val="22"/>
                <w:szCs w:val="22"/>
              </w:rPr>
            </w:pPr>
            <w:r w:rsidRPr="00F137B8">
              <w:rPr>
                <w:sz w:val="22"/>
                <w:szCs w:val="22"/>
              </w:rPr>
              <w:t>Ukraine</w:t>
            </w:r>
          </w:p>
        </w:tc>
        <w:tc>
          <w:tcPr>
            <w:tcW w:w="1071" w:type="dxa"/>
            <w:tcMar>
              <w:top w:w="60" w:type="dxa"/>
              <w:left w:w="60" w:type="dxa"/>
              <w:bottom w:w="60" w:type="dxa"/>
              <w:right w:w="60" w:type="dxa"/>
            </w:tcMar>
            <w:vAlign w:val="center"/>
          </w:tcPr>
          <w:p w14:paraId="65666D50" w14:textId="0F802CD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308</w:t>
            </w:r>
          </w:p>
        </w:tc>
        <w:tc>
          <w:tcPr>
            <w:tcW w:w="956" w:type="dxa"/>
            <w:tcMar>
              <w:top w:w="60" w:type="dxa"/>
              <w:left w:w="60" w:type="dxa"/>
              <w:bottom w:w="60" w:type="dxa"/>
              <w:right w:w="60" w:type="dxa"/>
            </w:tcMar>
            <w:vAlign w:val="center"/>
          </w:tcPr>
          <w:p w14:paraId="257C821C" w14:textId="77777777" w:rsidR="00D63A29" w:rsidRPr="00F137B8" w:rsidRDefault="00000000" w:rsidP="0099406F">
            <w:pPr>
              <w:spacing w:line="240" w:lineRule="auto"/>
              <w:ind w:firstLine="0"/>
              <w:jc w:val="right"/>
              <w:rPr>
                <w:sz w:val="22"/>
                <w:szCs w:val="22"/>
              </w:rPr>
            </w:pPr>
            <w:r w:rsidRPr="00F137B8">
              <w:rPr>
                <w:sz w:val="22"/>
                <w:szCs w:val="22"/>
              </w:rPr>
              <w:t>0.09</w:t>
            </w:r>
          </w:p>
        </w:tc>
      </w:tr>
      <w:tr w:rsidR="00D63A29" w:rsidRPr="00F137B8" w14:paraId="00352DA7" w14:textId="77777777" w:rsidTr="0099406F">
        <w:trPr>
          <w:trHeight w:val="227"/>
        </w:trPr>
        <w:tc>
          <w:tcPr>
            <w:tcW w:w="2731" w:type="dxa"/>
            <w:tcMar>
              <w:top w:w="60" w:type="dxa"/>
              <w:left w:w="60" w:type="dxa"/>
              <w:bottom w:w="60" w:type="dxa"/>
              <w:right w:w="60" w:type="dxa"/>
            </w:tcMar>
            <w:vAlign w:val="center"/>
          </w:tcPr>
          <w:p w14:paraId="505577AD" w14:textId="77777777" w:rsidR="00D63A29" w:rsidRPr="00F137B8" w:rsidRDefault="00000000" w:rsidP="00971A30">
            <w:pPr>
              <w:spacing w:line="240" w:lineRule="auto"/>
              <w:ind w:firstLine="0"/>
              <w:rPr>
                <w:sz w:val="22"/>
                <w:szCs w:val="22"/>
              </w:rPr>
            </w:pPr>
            <w:r w:rsidRPr="00F137B8">
              <w:rPr>
                <w:sz w:val="22"/>
                <w:szCs w:val="22"/>
              </w:rPr>
              <w:t>Japan</w:t>
            </w:r>
          </w:p>
        </w:tc>
        <w:tc>
          <w:tcPr>
            <w:tcW w:w="852" w:type="dxa"/>
            <w:tcMar>
              <w:top w:w="60" w:type="dxa"/>
              <w:left w:w="60" w:type="dxa"/>
              <w:bottom w:w="60" w:type="dxa"/>
              <w:right w:w="60" w:type="dxa"/>
            </w:tcMar>
            <w:vAlign w:val="center"/>
          </w:tcPr>
          <w:p w14:paraId="79DD0462" w14:textId="6D169D16"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918</w:t>
            </w:r>
          </w:p>
        </w:tc>
        <w:tc>
          <w:tcPr>
            <w:tcW w:w="956" w:type="dxa"/>
            <w:tcMar>
              <w:top w:w="60" w:type="dxa"/>
              <w:left w:w="60" w:type="dxa"/>
              <w:bottom w:w="60" w:type="dxa"/>
              <w:right w:w="60" w:type="dxa"/>
            </w:tcMar>
            <w:vAlign w:val="center"/>
          </w:tcPr>
          <w:p w14:paraId="2EFE09F4" w14:textId="77777777" w:rsidR="00D63A29" w:rsidRPr="00F137B8" w:rsidRDefault="00000000" w:rsidP="00971A30">
            <w:pPr>
              <w:spacing w:line="240" w:lineRule="auto"/>
              <w:ind w:firstLine="0"/>
              <w:rPr>
                <w:sz w:val="22"/>
                <w:szCs w:val="22"/>
              </w:rPr>
            </w:pPr>
            <w:r w:rsidRPr="00F137B8">
              <w:rPr>
                <w:sz w:val="22"/>
                <w:szCs w:val="22"/>
              </w:rPr>
              <w:t>0.26</w:t>
            </w:r>
          </w:p>
        </w:tc>
        <w:tc>
          <w:tcPr>
            <w:tcW w:w="2455" w:type="dxa"/>
            <w:tcMar>
              <w:top w:w="60" w:type="dxa"/>
              <w:left w:w="60" w:type="dxa"/>
              <w:bottom w:w="60" w:type="dxa"/>
              <w:right w:w="60" w:type="dxa"/>
            </w:tcMar>
            <w:vAlign w:val="center"/>
          </w:tcPr>
          <w:p w14:paraId="62D0B420" w14:textId="77777777" w:rsidR="00D63A29" w:rsidRPr="00F137B8" w:rsidRDefault="00000000" w:rsidP="00971A30">
            <w:pPr>
              <w:spacing w:line="240" w:lineRule="auto"/>
              <w:ind w:firstLine="0"/>
              <w:rPr>
                <w:sz w:val="22"/>
                <w:szCs w:val="22"/>
              </w:rPr>
            </w:pPr>
            <w:r w:rsidRPr="00F137B8">
              <w:rPr>
                <w:sz w:val="22"/>
                <w:szCs w:val="22"/>
              </w:rPr>
              <w:t>United Arab Emirates</w:t>
            </w:r>
          </w:p>
        </w:tc>
        <w:tc>
          <w:tcPr>
            <w:tcW w:w="1071" w:type="dxa"/>
            <w:tcMar>
              <w:top w:w="60" w:type="dxa"/>
              <w:left w:w="60" w:type="dxa"/>
              <w:bottom w:w="60" w:type="dxa"/>
              <w:right w:w="60" w:type="dxa"/>
            </w:tcMar>
            <w:vAlign w:val="center"/>
          </w:tcPr>
          <w:p w14:paraId="7B9B0B55" w14:textId="1795480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708</w:t>
            </w:r>
          </w:p>
        </w:tc>
        <w:tc>
          <w:tcPr>
            <w:tcW w:w="956" w:type="dxa"/>
            <w:tcMar>
              <w:top w:w="60" w:type="dxa"/>
              <w:left w:w="60" w:type="dxa"/>
              <w:bottom w:w="60" w:type="dxa"/>
              <w:right w:w="60" w:type="dxa"/>
            </w:tcMar>
            <w:vAlign w:val="center"/>
          </w:tcPr>
          <w:p w14:paraId="060EC8AC" w14:textId="77777777" w:rsidR="00D63A29" w:rsidRPr="00F137B8" w:rsidRDefault="00000000" w:rsidP="0099406F">
            <w:pPr>
              <w:spacing w:line="240" w:lineRule="auto"/>
              <w:ind w:firstLine="0"/>
              <w:jc w:val="right"/>
              <w:rPr>
                <w:sz w:val="22"/>
                <w:szCs w:val="22"/>
              </w:rPr>
            </w:pPr>
            <w:r w:rsidRPr="00F137B8">
              <w:rPr>
                <w:sz w:val="22"/>
                <w:szCs w:val="22"/>
              </w:rPr>
              <w:t>0.11</w:t>
            </w:r>
          </w:p>
        </w:tc>
      </w:tr>
      <w:tr w:rsidR="00D63A29" w:rsidRPr="00F137B8" w14:paraId="34DF4312" w14:textId="77777777" w:rsidTr="0099406F">
        <w:trPr>
          <w:trHeight w:val="227"/>
        </w:trPr>
        <w:tc>
          <w:tcPr>
            <w:tcW w:w="2731" w:type="dxa"/>
            <w:tcMar>
              <w:top w:w="60" w:type="dxa"/>
              <w:left w:w="60" w:type="dxa"/>
              <w:bottom w:w="60" w:type="dxa"/>
              <w:right w:w="60" w:type="dxa"/>
            </w:tcMar>
            <w:vAlign w:val="center"/>
          </w:tcPr>
          <w:p w14:paraId="132517DE" w14:textId="77777777" w:rsidR="00D63A29" w:rsidRPr="00F137B8" w:rsidRDefault="00000000" w:rsidP="00971A30">
            <w:pPr>
              <w:spacing w:line="240" w:lineRule="auto"/>
              <w:ind w:firstLine="0"/>
              <w:rPr>
                <w:sz w:val="22"/>
                <w:szCs w:val="22"/>
              </w:rPr>
            </w:pPr>
            <w:r w:rsidRPr="00F137B8">
              <w:rPr>
                <w:sz w:val="22"/>
                <w:szCs w:val="22"/>
              </w:rPr>
              <w:t>Kenya</w:t>
            </w:r>
          </w:p>
        </w:tc>
        <w:tc>
          <w:tcPr>
            <w:tcW w:w="852" w:type="dxa"/>
            <w:tcMar>
              <w:top w:w="60" w:type="dxa"/>
              <w:left w:w="60" w:type="dxa"/>
              <w:bottom w:w="60" w:type="dxa"/>
              <w:right w:w="60" w:type="dxa"/>
            </w:tcMar>
            <w:vAlign w:val="center"/>
          </w:tcPr>
          <w:p w14:paraId="11115BF8" w14:textId="77777777" w:rsidR="00D63A29" w:rsidRPr="00F137B8" w:rsidRDefault="00000000" w:rsidP="0099406F">
            <w:pPr>
              <w:spacing w:line="240" w:lineRule="auto"/>
              <w:ind w:firstLine="0"/>
              <w:jc w:val="right"/>
              <w:rPr>
                <w:sz w:val="22"/>
                <w:szCs w:val="22"/>
              </w:rPr>
            </w:pPr>
            <w:r w:rsidRPr="00F137B8">
              <w:rPr>
                <w:sz w:val="22"/>
                <w:szCs w:val="22"/>
              </w:rPr>
              <w:t>310</w:t>
            </w:r>
          </w:p>
        </w:tc>
        <w:tc>
          <w:tcPr>
            <w:tcW w:w="956" w:type="dxa"/>
            <w:tcMar>
              <w:top w:w="60" w:type="dxa"/>
              <w:left w:w="60" w:type="dxa"/>
              <w:bottom w:w="60" w:type="dxa"/>
              <w:right w:w="60" w:type="dxa"/>
            </w:tcMar>
            <w:vAlign w:val="center"/>
          </w:tcPr>
          <w:p w14:paraId="62020367"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02496F4E" w14:textId="77777777" w:rsidR="00D63A29" w:rsidRPr="00F137B8" w:rsidRDefault="00000000" w:rsidP="00971A30">
            <w:pPr>
              <w:spacing w:line="240" w:lineRule="auto"/>
              <w:ind w:firstLine="0"/>
              <w:rPr>
                <w:sz w:val="22"/>
                <w:szCs w:val="22"/>
              </w:rPr>
            </w:pPr>
            <w:r w:rsidRPr="00F137B8">
              <w:rPr>
                <w:sz w:val="22"/>
                <w:szCs w:val="22"/>
              </w:rPr>
              <w:t>United Kingdom</w:t>
            </w:r>
          </w:p>
        </w:tc>
        <w:tc>
          <w:tcPr>
            <w:tcW w:w="1071" w:type="dxa"/>
            <w:tcMar>
              <w:top w:w="60" w:type="dxa"/>
              <w:left w:w="60" w:type="dxa"/>
              <w:bottom w:w="60" w:type="dxa"/>
              <w:right w:w="60" w:type="dxa"/>
            </w:tcMar>
            <w:vAlign w:val="center"/>
          </w:tcPr>
          <w:p w14:paraId="563FA3B4" w14:textId="54F847AC" w:rsidR="00D63A29" w:rsidRPr="00F137B8" w:rsidRDefault="00000000" w:rsidP="0099406F">
            <w:pPr>
              <w:spacing w:line="240" w:lineRule="auto"/>
              <w:ind w:firstLine="0"/>
              <w:jc w:val="right"/>
              <w:rPr>
                <w:sz w:val="22"/>
                <w:szCs w:val="22"/>
              </w:rPr>
            </w:pPr>
            <w:r w:rsidRPr="00F137B8">
              <w:rPr>
                <w:sz w:val="22"/>
                <w:szCs w:val="22"/>
              </w:rPr>
              <w:t>53</w:t>
            </w:r>
            <w:r w:rsidR="0099406F">
              <w:rPr>
                <w:sz w:val="22"/>
                <w:szCs w:val="22"/>
              </w:rPr>
              <w:t>,</w:t>
            </w:r>
            <w:r w:rsidRPr="00F137B8">
              <w:rPr>
                <w:sz w:val="22"/>
                <w:szCs w:val="22"/>
              </w:rPr>
              <w:t>047</w:t>
            </w:r>
          </w:p>
        </w:tc>
        <w:tc>
          <w:tcPr>
            <w:tcW w:w="956" w:type="dxa"/>
            <w:tcMar>
              <w:top w:w="60" w:type="dxa"/>
              <w:left w:w="60" w:type="dxa"/>
              <w:bottom w:w="60" w:type="dxa"/>
              <w:right w:w="60" w:type="dxa"/>
            </w:tcMar>
            <w:vAlign w:val="center"/>
          </w:tcPr>
          <w:p w14:paraId="62781C37" w14:textId="77777777" w:rsidR="00D63A29" w:rsidRPr="00F137B8" w:rsidRDefault="00000000" w:rsidP="0099406F">
            <w:pPr>
              <w:spacing w:line="240" w:lineRule="auto"/>
              <w:ind w:firstLine="0"/>
              <w:jc w:val="right"/>
              <w:rPr>
                <w:sz w:val="22"/>
                <w:szCs w:val="22"/>
              </w:rPr>
            </w:pPr>
            <w:r w:rsidRPr="00F137B8">
              <w:rPr>
                <w:sz w:val="22"/>
                <w:szCs w:val="22"/>
              </w:rPr>
              <w:t>3.48</w:t>
            </w:r>
          </w:p>
        </w:tc>
      </w:tr>
      <w:tr w:rsidR="00D63A29" w:rsidRPr="00F137B8" w14:paraId="393581A4" w14:textId="77777777" w:rsidTr="0099406F">
        <w:trPr>
          <w:trHeight w:val="227"/>
        </w:trPr>
        <w:tc>
          <w:tcPr>
            <w:tcW w:w="2731" w:type="dxa"/>
            <w:tcMar>
              <w:top w:w="60" w:type="dxa"/>
              <w:left w:w="60" w:type="dxa"/>
              <w:bottom w:w="60" w:type="dxa"/>
              <w:right w:w="60" w:type="dxa"/>
            </w:tcMar>
            <w:vAlign w:val="center"/>
          </w:tcPr>
          <w:p w14:paraId="741CE240" w14:textId="77777777" w:rsidR="00D63A29" w:rsidRPr="00F137B8" w:rsidRDefault="00000000" w:rsidP="00971A30">
            <w:pPr>
              <w:spacing w:line="240" w:lineRule="auto"/>
              <w:ind w:firstLine="0"/>
              <w:rPr>
                <w:sz w:val="22"/>
                <w:szCs w:val="22"/>
              </w:rPr>
            </w:pPr>
            <w:r w:rsidRPr="00F137B8">
              <w:rPr>
                <w:sz w:val="22"/>
                <w:szCs w:val="22"/>
              </w:rPr>
              <w:t>Kuwait</w:t>
            </w:r>
          </w:p>
        </w:tc>
        <w:tc>
          <w:tcPr>
            <w:tcW w:w="852" w:type="dxa"/>
            <w:tcMar>
              <w:top w:w="60" w:type="dxa"/>
              <w:left w:w="60" w:type="dxa"/>
              <w:bottom w:w="60" w:type="dxa"/>
              <w:right w:w="60" w:type="dxa"/>
            </w:tcMar>
            <w:vAlign w:val="center"/>
          </w:tcPr>
          <w:p w14:paraId="1320B3DA" w14:textId="77777777" w:rsidR="00D63A29" w:rsidRPr="00F137B8" w:rsidRDefault="00000000" w:rsidP="0099406F">
            <w:pPr>
              <w:spacing w:line="240" w:lineRule="auto"/>
              <w:ind w:firstLine="0"/>
              <w:jc w:val="right"/>
              <w:rPr>
                <w:sz w:val="22"/>
                <w:szCs w:val="22"/>
              </w:rPr>
            </w:pPr>
            <w:r w:rsidRPr="00F137B8">
              <w:rPr>
                <w:sz w:val="22"/>
                <w:szCs w:val="22"/>
              </w:rPr>
              <w:t>374</w:t>
            </w:r>
          </w:p>
        </w:tc>
        <w:tc>
          <w:tcPr>
            <w:tcW w:w="956" w:type="dxa"/>
            <w:tcMar>
              <w:top w:w="60" w:type="dxa"/>
              <w:left w:w="60" w:type="dxa"/>
              <w:bottom w:w="60" w:type="dxa"/>
              <w:right w:w="60" w:type="dxa"/>
            </w:tcMar>
            <w:vAlign w:val="center"/>
          </w:tcPr>
          <w:p w14:paraId="68A07CBF"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6FDEA152" w14:textId="77777777" w:rsidR="00D63A29" w:rsidRPr="00F137B8" w:rsidRDefault="00000000" w:rsidP="00971A30">
            <w:pPr>
              <w:spacing w:line="240" w:lineRule="auto"/>
              <w:ind w:firstLine="0"/>
              <w:rPr>
                <w:sz w:val="22"/>
                <w:szCs w:val="22"/>
              </w:rPr>
            </w:pPr>
            <w:r w:rsidRPr="00F137B8">
              <w:rPr>
                <w:sz w:val="22"/>
                <w:szCs w:val="22"/>
              </w:rPr>
              <w:t>United States</w:t>
            </w:r>
          </w:p>
        </w:tc>
        <w:tc>
          <w:tcPr>
            <w:tcW w:w="1071" w:type="dxa"/>
            <w:tcMar>
              <w:top w:w="60" w:type="dxa"/>
              <w:left w:w="60" w:type="dxa"/>
              <w:bottom w:w="60" w:type="dxa"/>
              <w:right w:w="60" w:type="dxa"/>
            </w:tcMar>
            <w:vAlign w:val="center"/>
          </w:tcPr>
          <w:p w14:paraId="4ADFC33F" w14:textId="30AC3BC8"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147</w:t>
            </w:r>
            <w:r w:rsidR="0099406F">
              <w:rPr>
                <w:sz w:val="22"/>
                <w:szCs w:val="22"/>
              </w:rPr>
              <w:t>,</w:t>
            </w:r>
            <w:r w:rsidRPr="00F137B8">
              <w:rPr>
                <w:sz w:val="22"/>
                <w:szCs w:val="22"/>
              </w:rPr>
              <w:t>164</w:t>
            </w:r>
          </w:p>
        </w:tc>
        <w:tc>
          <w:tcPr>
            <w:tcW w:w="956" w:type="dxa"/>
            <w:tcMar>
              <w:top w:w="60" w:type="dxa"/>
              <w:left w:w="60" w:type="dxa"/>
              <w:bottom w:w="60" w:type="dxa"/>
              <w:right w:w="60" w:type="dxa"/>
            </w:tcMar>
            <w:vAlign w:val="center"/>
          </w:tcPr>
          <w:p w14:paraId="0552167E" w14:textId="77777777" w:rsidR="00D63A29" w:rsidRPr="00F137B8" w:rsidRDefault="00000000" w:rsidP="0099406F">
            <w:pPr>
              <w:spacing w:line="240" w:lineRule="auto"/>
              <w:ind w:firstLine="0"/>
              <w:jc w:val="right"/>
              <w:rPr>
                <w:sz w:val="22"/>
                <w:szCs w:val="22"/>
              </w:rPr>
            </w:pPr>
            <w:r w:rsidRPr="00F137B8">
              <w:rPr>
                <w:sz w:val="22"/>
                <w:szCs w:val="22"/>
              </w:rPr>
              <w:t>75.3</w:t>
            </w:r>
          </w:p>
        </w:tc>
      </w:tr>
      <w:tr w:rsidR="00D63A29" w:rsidRPr="00F137B8" w14:paraId="0C6244BB" w14:textId="77777777" w:rsidTr="0099406F">
        <w:trPr>
          <w:trHeight w:val="227"/>
        </w:trPr>
        <w:tc>
          <w:tcPr>
            <w:tcW w:w="2731" w:type="dxa"/>
            <w:tcMar>
              <w:top w:w="60" w:type="dxa"/>
              <w:left w:w="60" w:type="dxa"/>
              <w:bottom w:w="60" w:type="dxa"/>
              <w:right w:w="60" w:type="dxa"/>
            </w:tcMar>
            <w:vAlign w:val="center"/>
          </w:tcPr>
          <w:p w14:paraId="54BB4E50" w14:textId="77777777" w:rsidR="00D63A29" w:rsidRPr="00F137B8" w:rsidRDefault="00000000" w:rsidP="00971A30">
            <w:pPr>
              <w:spacing w:line="240" w:lineRule="auto"/>
              <w:ind w:firstLine="0"/>
              <w:rPr>
                <w:sz w:val="22"/>
                <w:szCs w:val="22"/>
              </w:rPr>
            </w:pPr>
            <w:r w:rsidRPr="00F137B8">
              <w:rPr>
                <w:sz w:val="22"/>
                <w:szCs w:val="22"/>
              </w:rPr>
              <w:t>Latvia</w:t>
            </w:r>
          </w:p>
        </w:tc>
        <w:tc>
          <w:tcPr>
            <w:tcW w:w="852" w:type="dxa"/>
            <w:tcMar>
              <w:top w:w="60" w:type="dxa"/>
              <w:left w:w="60" w:type="dxa"/>
              <w:bottom w:w="60" w:type="dxa"/>
              <w:right w:w="60" w:type="dxa"/>
            </w:tcMar>
            <w:vAlign w:val="center"/>
          </w:tcPr>
          <w:p w14:paraId="30B835D2" w14:textId="77777777" w:rsidR="00D63A29" w:rsidRPr="00F137B8" w:rsidRDefault="00000000" w:rsidP="0099406F">
            <w:pPr>
              <w:spacing w:line="240" w:lineRule="auto"/>
              <w:ind w:firstLine="0"/>
              <w:jc w:val="right"/>
              <w:rPr>
                <w:sz w:val="22"/>
                <w:szCs w:val="22"/>
              </w:rPr>
            </w:pPr>
            <w:r w:rsidRPr="00F137B8">
              <w:rPr>
                <w:sz w:val="22"/>
                <w:szCs w:val="22"/>
              </w:rPr>
              <w:t>558</w:t>
            </w:r>
          </w:p>
        </w:tc>
        <w:tc>
          <w:tcPr>
            <w:tcW w:w="956" w:type="dxa"/>
            <w:tcMar>
              <w:top w:w="60" w:type="dxa"/>
              <w:left w:w="60" w:type="dxa"/>
              <w:bottom w:w="60" w:type="dxa"/>
              <w:right w:w="60" w:type="dxa"/>
            </w:tcMar>
            <w:vAlign w:val="center"/>
          </w:tcPr>
          <w:p w14:paraId="25F57C34"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55AA923C" w14:textId="77777777" w:rsidR="00D63A29" w:rsidRPr="00F137B8" w:rsidRDefault="00000000" w:rsidP="00971A30">
            <w:pPr>
              <w:spacing w:line="240" w:lineRule="auto"/>
              <w:ind w:firstLine="0"/>
              <w:rPr>
                <w:sz w:val="22"/>
                <w:szCs w:val="22"/>
              </w:rPr>
            </w:pPr>
            <w:r w:rsidRPr="00F137B8">
              <w:rPr>
                <w:sz w:val="22"/>
                <w:szCs w:val="22"/>
              </w:rPr>
              <w:t>Uruguay</w:t>
            </w:r>
          </w:p>
        </w:tc>
        <w:tc>
          <w:tcPr>
            <w:tcW w:w="1071" w:type="dxa"/>
            <w:tcMar>
              <w:top w:w="60" w:type="dxa"/>
              <w:left w:w="60" w:type="dxa"/>
              <w:bottom w:w="60" w:type="dxa"/>
              <w:right w:w="60" w:type="dxa"/>
            </w:tcMar>
            <w:vAlign w:val="center"/>
          </w:tcPr>
          <w:p w14:paraId="0BB8DC3F" w14:textId="77777777" w:rsidR="00D63A29" w:rsidRPr="00F137B8" w:rsidRDefault="00000000" w:rsidP="0099406F">
            <w:pPr>
              <w:spacing w:line="240" w:lineRule="auto"/>
              <w:ind w:firstLine="0"/>
              <w:jc w:val="right"/>
              <w:rPr>
                <w:sz w:val="22"/>
                <w:szCs w:val="22"/>
              </w:rPr>
            </w:pPr>
            <w:r w:rsidRPr="00F137B8">
              <w:rPr>
                <w:sz w:val="22"/>
                <w:szCs w:val="22"/>
              </w:rPr>
              <w:t>354</w:t>
            </w:r>
          </w:p>
        </w:tc>
        <w:tc>
          <w:tcPr>
            <w:tcW w:w="956" w:type="dxa"/>
            <w:tcMar>
              <w:top w:w="60" w:type="dxa"/>
              <w:left w:w="60" w:type="dxa"/>
              <w:bottom w:w="60" w:type="dxa"/>
              <w:right w:w="60" w:type="dxa"/>
            </w:tcMar>
            <w:vAlign w:val="center"/>
          </w:tcPr>
          <w:p w14:paraId="4DE6053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4ECCC709" w14:textId="77777777" w:rsidTr="0099406F">
        <w:trPr>
          <w:trHeight w:val="227"/>
        </w:trPr>
        <w:tc>
          <w:tcPr>
            <w:tcW w:w="2731" w:type="dxa"/>
            <w:tcMar>
              <w:top w:w="60" w:type="dxa"/>
              <w:left w:w="60" w:type="dxa"/>
              <w:bottom w:w="60" w:type="dxa"/>
              <w:right w:w="60" w:type="dxa"/>
            </w:tcMar>
            <w:vAlign w:val="center"/>
          </w:tcPr>
          <w:p w14:paraId="30F36D30" w14:textId="77777777" w:rsidR="00D63A29" w:rsidRPr="00F137B8" w:rsidRDefault="00000000" w:rsidP="00971A30">
            <w:pPr>
              <w:spacing w:line="240" w:lineRule="auto"/>
              <w:ind w:firstLine="0"/>
              <w:rPr>
                <w:sz w:val="22"/>
                <w:szCs w:val="22"/>
              </w:rPr>
            </w:pPr>
            <w:r w:rsidRPr="00F137B8">
              <w:rPr>
                <w:sz w:val="22"/>
                <w:szCs w:val="22"/>
              </w:rPr>
              <w:t>Lebanon</w:t>
            </w:r>
          </w:p>
        </w:tc>
        <w:tc>
          <w:tcPr>
            <w:tcW w:w="852" w:type="dxa"/>
            <w:tcMar>
              <w:top w:w="60" w:type="dxa"/>
              <w:left w:w="60" w:type="dxa"/>
              <w:bottom w:w="60" w:type="dxa"/>
              <w:right w:w="60" w:type="dxa"/>
            </w:tcMar>
            <w:vAlign w:val="center"/>
          </w:tcPr>
          <w:p w14:paraId="05B08735" w14:textId="77777777" w:rsidR="00D63A29" w:rsidRPr="00F137B8" w:rsidRDefault="00000000" w:rsidP="0099406F">
            <w:pPr>
              <w:spacing w:line="240" w:lineRule="auto"/>
              <w:ind w:firstLine="0"/>
              <w:jc w:val="right"/>
              <w:rPr>
                <w:sz w:val="22"/>
                <w:szCs w:val="22"/>
              </w:rPr>
            </w:pPr>
            <w:r w:rsidRPr="00F137B8">
              <w:rPr>
                <w:sz w:val="22"/>
                <w:szCs w:val="22"/>
              </w:rPr>
              <w:t>499</w:t>
            </w:r>
          </w:p>
        </w:tc>
        <w:tc>
          <w:tcPr>
            <w:tcW w:w="956" w:type="dxa"/>
            <w:tcMar>
              <w:top w:w="60" w:type="dxa"/>
              <w:left w:w="60" w:type="dxa"/>
              <w:bottom w:w="60" w:type="dxa"/>
              <w:right w:w="60" w:type="dxa"/>
            </w:tcMar>
            <w:vAlign w:val="center"/>
          </w:tcPr>
          <w:p w14:paraId="603FBBA4"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080E760C" w14:textId="77777777" w:rsidR="00D63A29" w:rsidRPr="00F137B8" w:rsidRDefault="00000000" w:rsidP="00971A30">
            <w:pPr>
              <w:spacing w:line="240" w:lineRule="auto"/>
              <w:ind w:firstLine="0"/>
              <w:rPr>
                <w:sz w:val="22"/>
                <w:szCs w:val="22"/>
              </w:rPr>
            </w:pPr>
            <w:r w:rsidRPr="00F137B8">
              <w:rPr>
                <w:sz w:val="22"/>
                <w:szCs w:val="22"/>
              </w:rPr>
              <w:t>Venezuela</w:t>
            </w:r>
          </w:p>
        </w:tc>
        <w:tc>
          <w:tcPr>
            <w:tcW w:w="1071" w:type="dxa"/>
            <w:tcMar>
              <w:top w:w="60" w:type="dxa"/>
              <w:left w:w="60" w:type="dxa"/>
              <w:bottom w:w="60" w:type="dxa"/>
              <w:right w:w="60" w:type="dxa"/>
            </w:tcMar>
            <w:vAlign w:val="center"/>
          </w:tcPr>
          <w:p w14:paraId="2DD35A51" w14:textId="77777777" w:rsidR="00D63A29" w:rsidRPr="00F137B8" w:rsidRDefault="00000000" w:rsidP="0099406F">
            <w:pPr>
              <w:spacing w:line="240" w:lineRule="auto"/>
              <w:ind w:firstLine="0"/>
              <w:jc w:val="right"/>
              <w:rPr>
                <w:sz w:val="22"/>
                <w:szCs w:val="22"/>
              </w:rPr>
            </w:pPr>
            <w:r w:rsidRPr="00F137B8">
              <w:rPr>
                <w:sz w:val="22"/>
                <w:szCs w:val="22"/>
              </w:rPr>
              <w:t>351</w:t>
            </w:r>
          </w:p>
        </w:tc>
        <w:tc>
          <w:tcPr>
            <w:tcW w:w="956" w:type="dxa"/>
            <w:tcMar>
              <w:top w:w="60" w:type="dxa"/>
              <w:left w:w="60" w:type="dxa"/>
              <w:bottom w:w="60" w:type="dxa"/>
              <w:right w:w="60" w:type="dxa"/>
            </w:tcMar>
            <w:vAlign w:val="center"/>
          </w:tcPr>
          <w:p w14:paraId="203C927F"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0761ABD4" w14:textId="77777777" w:rsidTr="0099406F">
        <w:trPr>
          <w:trHeight w:val="227"/>
        </w:trPr>
        <w:tc>
          <w:tcPr>
            <w:tcW w:w="2731" w:type="dxa"/>
            <w:tcBorders>
              <w:bottom w:val="single" w:sz="8" w:space="0" w:color="000000"/>
            </w:tcBorders>
            <w:tcMar>
              <w:top w:w="60" w:type="dxa"/>
              <w:left w:w="60" w:type="dxa"/>
              <w:bottom w:w="60" w:type="dxa"/>
              <w:right w:w="60" w:type="dxa"/>
            </w:tcMar>
            <w:vAlign w:val="center"/>
          </w:tcPr>
          <w:p w14:paraId="20FC8741" w14:textId="77777777" w:rsidR="00D63A29" w:rsidRPr="00F137B8" w:rsidRDefault="00000000" w:rsidP="00971A30">
            <w:pPr>
              <w:spacing w:line="240" w:lineRule="auto"/>
              <w:ind w:firstLine="0"/>
              <w:rPr>
                <w:sz w:val="22"/>
                <w:szCs w:val="22"/>
              </w:rPr>
            </w:pPr>
            <w:r w:rsidRPr="00F137B8">
              <w:rPr>
                <w:sz w:val="22"/>
                <w:szCs w:val="22"/>
              </w:rPr>
              <w:t>Lithuania</w:t>
            </w:r>
          </w:p>
        </w:tc>
        <w:tc>
          <w:tcPr>
            <w:tcW w:w="852" w:type="dxa"/>
            <w:tcBorders>
              <w:bottom w:val="single" w:sz="8" w:space="0" w:color="000000"/>
            </w:tcBorders>
            <w:tcMar>
              <w:top w:w="60" w:type="dxa"/>
              <w:left w:w="60" w:type="dxa"/>
              <w:bottom w:w="60" w:type="dxa"/>
              <w:right w:w="60" w:type="dxa"/>
            </w:tcMar>
            <w:vAlign w:val="center"/>
          </w:tcPr>
          <w:p w14:paraId="12DD7A12" w14:textId="77777777" w:rsidR="00D63A29" w:rsidRPr="00F137B8" w:rsidRDefault="00000000" w:rsidP="0099406F">
            <w:pPr>
              <w:spacing w:line="240" w:lineRule="auto"/>
              <w:ind w:firstLine="0"/>
              <w:jc w:val="right"/>
              <w:rPr>
                <w:sz w:val="22"/>
                <w:szCs w:val="22"/>
              </w:rPr>
            </w:pPr>
            <w:r w:rsidRPr="00F137B8">
              <w:rPr>
                <w:sz w:val="22"/>
                <w:szCs w:val="22"/>
              </w:rPr>
              <w:t>852</w:t>
            </w:r>
          </w:p>
        </w:tc>
        <w:tc>
          <w:tcPr>
            <w:tcW w:w="956" w:type="dxa"/>
            <w:tcBorders>
              <w:bottom w:val="single" w:sz="8" w:space="0" w:color="000000"/>
            </w:tcBorders>
            <w:tcMar>
              <w:top w:w="60" w:type="dxa"/>
              <w:left w:w="60" w:type="dxa"/>
              <w:bottom w:w="60" w:type="dxa"/>
              <w:right w:w="60" w:type="dxa"/>
            </w:tcMar>
            <w:vAlign w:val="center"/>
          </w:tcPr>
          <w:p w14:paraId="55A0B385"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Borders>
              <w:bottom w:val="single" w:sz="8" w:space="0" w:color="000000"/>
            </w:tcBorders>
            <w:tcMar>
              <w:top w:w="60" w:type="dxa"/>
              <w:left w:w="60" w:type="dxa"/>
              <w:bottom w:w="60" w:type="dxa"/>
              <w:right w:w="60" w:type="dxa"/>
            </w:tcMar>
            <w:vAlign w:val="center"/>
          </w:tcPr>
          <w:p w14:paraId="1113CAE3" w14:textId="77777777" w:rsidR="00D63A29" w:rsidRPr="00F137B8" w:rsidRDefault="00000000" w:rsidP="00971A30">
            <w:pPr>
              <w:spacing w:line="240" w:lineRule="auto"/>
              <w:ind w:firstLine="0"/>
              <w:rPr>
                <w:sz w:val="22"/>
                <w:szCs w:val="22"/>
              </w:rPr>
            </w:pPr>
            <w:r w:rsidRPr="00F137B8">
              <w:rPr>
                <w:sz w:val="22"/>
                <w:szCs w:val="22"/>
              </w:rPr>
              <w:t>Vietnam</w:t>
            </w:r>
          </w:p>
        </w:tc>
        <w:tc>
          <w:tcPr>
            <w:tcW w:w="1071" w:type="dxa"/>
            <w:tcBorders>
              <w:bottom w:val="single" w:sz="8" w:space="0" w:color="000000"/>
            </w:tcBorders>
            <w:tcMar>
              <w:top w:w="60" w:type="dxa"/>
              <w:left w:w="60" w:type="dxa"/>
              <w:bottom w:w="60" w:type="dxa"/>
              <w:right w:w="60" w:type="dxa"/>
            </w:tcMar>
            <w:vAlign w:val="center"/>
          </w:tcPr>
          <w:p w14:paraId="3F5B2A93" w14:textId="5A7E39C7"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203</w:t>
            </w:r>
          </w:p>
        </w:tc>
        <w:tc>
          <w:tcPr>
            <w:tcW w:w="956" w:type="dxa"/>
            <w:tcBorders>
              <w:bottom w:val="single" w:sz="8" w:space="0" w:color="000000"/>
            </w:tcBorders>
            <w:tcMar>
              <w:top w:w="60" w:type="dxa"/>
              <w:left w:w="60" w:type="dxa"/>
              <w:bottom w:w="60" w:type="dxa"/>
              <w:right w:w="60" w:type="dxa"/>
            </w:tcMar>
            <w:vAlign w:val="center"/>
          </w:tcPr>
          <w:p w14:paraId="277D2784" w14:textId="77777777" w:rsidR="00D63A29" w:rsidRPr="00F137B8" w:rsidRDefault="00000000" w:rsidP="0099406F">
            <w:pPr>
              <w:spacing w:line="240" w:lineRule="auto"/>
              <w:ind w:firstLine="0"/>
              <w:jc w:val="right"/>
              <w:rPr>
                <w:sz w:val="22"/>
                <w:szCs w:val="22"/>
              </w:rPr>
            </w:pPr>
            <w:r w:rsidRPr="00F137B8">
              <w:rPr>
                <w:sz w:val="22"/>
                <w:szCs w:val="22"/>
              </w:rPr>
              <w:t>0.08</w:t>
            </w:r>
          </w:p>
        </w:tc>
      </w:tr>
    </w:tbl>
    <w:p w14:paraId="49099252" w14:textId="77777777" w:rsidR="00D63A29" w:rsidRPr="00F137B8" w:rsidRDefault="00000000">
      <w:pPr>
        <w:spacing w:line="240" w:lineRule="auto"/>
        <w:ind w:firstLine="0"/>
        <w:rPr>
          <w:sz w:val="22"/>
          <w:szCs w:val="22"/>
        </w:rPr>
      </w:pPr>
      <w:r w:rsidRPr="00F137B8">
        <w:rPr>
          <w:i/>
          <w:sz w:val="22"/>
          <w:szCs w:val="22"/>
        </w:rPr>
        <w:t>Note</w:t>
      </w:r>
      <w:r w:rsidRPr="00F137B8">
        <w:rPr>
          <w:sz w:val="22"/>
          <w:szCs w:val="22"/>
        </w:rPr>
        <w:t xml:space="preserve">. Number of participants included in each country in the final sample is displayed, along with the percentage of the total sample of </w:t>
      </w:r>
      <w:r w:rsidRPr="00F137B8">
        <w:rPr>
          <w:i/>
          <w:sz w:val="22"/>
          <w:szCs w:val="22"/>
        </w:rPr>
        <w:t>N</w:t>
      </w:r>
      <w:r w:rsidRPr="00F137B8">
        <w:rPr>
          <w:sz w:val="22"/>
          <w:szCs w:val="22"/>
        </w:rPr>
        <w:t xml:space="preserve"> = 1,523,509 each country’s sample represents.</w:t>
      </w:r>
    </w:p>
    <w:p w14:paraId="0F3F375F" w14:textId="77777777" w:rsidR="00D63A29" w:rsidRPr="00F137B8" w:rsidRDefault="00D63A29">
      <w:pPr>
        <w:ind w:firstLine="0"/>
        <w:rPr>
          <w:sz w:val="22"/>
          <w:szCs w:val="22"/>
        </w:rPr>
      </w:pPr>
    </w:p>
    <w:p w14:paraId="6BB47C2D" w14:textId="28F99F8C" w:rsidR="00DB074B" w:rsidRPr="00BF47A1" w:rsidRDefault="00673948" w:rsidP="00224017">
      <w:pPr>
        <w:ind w:firstLine="0"/>
        <w:rPr>
          <w:bCs/>
          <w:iCs/>
          <w:sz w:val="22"/>
          <w:szCs w:val="22"/>
        </w:rPr>
      </w:pPr>
      <w:bookmarkStart w:id="35" w:name="_i9dkkges0z9m" w:colFirst="0" w:colLast="0"/>
      <w:bookmarkEnd w:id="35"/>
      <w:r>
        <w:rPr>
          <w:b/>
          <w:bCs/>
          <w:i/>
          <w:iCs/>
          <w:sz w:val="22"/>
          <w:szCs w:val="22"/>
        </w:rPr>
        <w:t xml:space="preserve">Cultural </w:t>
      </w:r>
      <w:r w:rsidR="00657312">
        <w:rPr>
          <w:b/>
          <w:bCs/>
          <w:i/>
          <w:iCs/>
          <w:sz w:val="22"/>
          <w:szCs w:val="22"/>
        </w:rPr>
        <w:t>r</w:t>
      </w:r>
      <w:r>
        <w:rPr>
          <w:b/>
          <w:bCs/>
          <w:i/>
          <w:iCs/>
          <w:sz w:val="22"/>
          <w:szCs w:val="22"/>
        </w:rPr>
        <w:t xml:space="preserve">eference </w:t>
      </w:r>
      <w:r w:rsidR="00657312">
        <w:rPr>
          <w:b/>
          <w:bCs/>
          <w:i/>
          <w:iCs/>
          <w:sz w:val="22"/>
          <w:szCs w:val="22"/>
        </w:rPr>
        <w:t>c</w:t>
      </w:r>
      <w:r>
        <w:rPr>
          <w:b/>
          <w:bCs/>
          <w:i/>
          <w:iCs/>
          <w:sz w:val="22"/>
          <w:szCs w:val="22"/>
        </w:rPr>
        <w:t>onstructs</w:t>
      </w:r>
    </w:p>
    <w:p w14:paraId="23000313" w14:textId="0B20372D" w:rsidR="00D63A29" w:rsidRPr="00F137B8" w:rsidRDefault="00000000">
      <w:pPr>
        <w:rPr>
          <w:sz w:val="22"/>
          <w:szCs w:val="22"/>
        </w:rPr>
      </w:pPr>
      <w:r w:rsidRPr="00F137B8">
        <w:rPr>
          <w:b/>
          <w:sz w:val="22"/>
          <w:szCs w:val="22"/>
        </w:rPr>
        <w:t>Individualism.</w:t>
      </w:r>
      <w:r w:rsidRPr="00F137B8">
        <w:rPr>
          <w:sz w:val="22"/>
          <w:szCs w:val="22"/>
        </w:rPr>
        <w:t xml:space="preserve"> We employed two pre-registered measures of individualism: (1) individualism scores from Hofstede </w:t>
      </w:r>
      <w:r w:rsidRPr="00F137B8">
        <w:rPr>
          <w:sz w:val="22"/>
          <w:szCs w:val="22"/>
        </w:rPr>
        <w:fldChar w:fldCharType="begin"/>
      </w:r>
      <w:r w:rsidR="0073438F">
        <w:rPr>
          <w:sz w:val="22"/>
          <w:szCs w:val="22"/>
        </w:rPr>
        <w:instrText xml:space="preserve"> ADDIN ZOTERO_ITEM CSL_CITATION {"citationID":"Jdhr7FxA","properties":{"formattedCitation":"(Hofstede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with the most up-to-date versions </w:t>
      </w:r>
      <w:r w:rsidR="00673948">
        <w:rPr>
          <w:sz w:val="22"/>
          <w:szCs w:val="22"/>
        </w:rPr>
        <w:t>from</w:t>
      </w:r>
      <w:r w:rsidR="00673948" w:rsidRPr="00F137B8">
        <w:rPr>
          <w:sz w:val="22"/>
          <w:szCs w:val="22"/>
        </w:rPr>
        <w:t xml:space="preserve"> </w:t>
      </w:r>
      <w:r w:rsidRPr="00F137B8">
        <w:rPr>
          <w:sz w:val="22"/>
          <w:szCs w:val="22"/>
        </w:rPr>
        <w:t xml:space="preserve">the </w:t>
      </w:r>
      <w:r w:rsidR="009C48C8" w:rsidRPr="00F137B8">
        <w:rPr>
          <w:sz w:val="22"/>
          <w:szCs w:val="22"/>
        </w:rPr>
        <w:t>Hofstede</w:t>
      </w:r>
      <w:r w:rsidRPr="00F137B8">
        <w:rPr>
          <w:sz w:val="22"/>
          <w:szCs w:val="22"/>
        </w:rPr>
        <w:t xml:space="preserve">-insights website </w:t>
      </w:r>
      <w:r w:rsidRPr="00F137B8">
        <w:rPr>
          <w:sz w:val="22"/>
          <w:szCs w:val="22"/>
        </w:rPr>
        <w:fldChar w:fldCharType="begin"/>
      </w:r>
      <w:r w:rsidR="0073438F">
        <w:rPr>
          <w:sz w:val="22"/>
          <w:szCs w:val="22"/>
        </w:rPr>
        <w:instrText xml:space="preserve"> ADDIN ZOTERO_ITEM CSL_CITATION {"citationID":"IjxrLwgD","properties":{"formattedCitation":"({\\i{}Hofstede Insights}, 2021)","plainCitation":"(Hofstede Insights, 2021)","noteIndex":0},"citationItems":[{"id":364,"uris":["http://zotero.org/users/11894436/items/9YVVF3SR"],"itemData":{"id":364,"type":"webpage","abstract":"Transform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available for 78 out of the 80 countries represented in the current study; (2) individualism scores calculated from the Integrated Public-Use Micro-series International (IPUMS-I) dataset </w:t>
      </w:r>
      <w:r w:rsidRPr="00F137B8">
        <w:rPr>
          <w:sz w:val="22"/>
          <w:szCs w:val="22"/>
        </w:rPr>
        <w:fldChar w:fldCharType="begin"/>
      </w:r>
      <w:r w:rsidR="0073438F">
        <w:rPr>
          <w:sz w:val="22"/>
          <w:szCs w:val="22"/>
        </w:rPr>
        <w:instrText xml:space="preserve"> ADDIN ZOTERO_ITEM CSL_CITATION {"citationID":"fPmj68wz","properties":{"formattedCitation":"(Minnesota Population Center, 2019; Santos et al., 2017)","plainCitation":"(Minnesota Population Center, 2019; Santos et al., 2017)","noteIndex":0},"citationItems":[{"id":152,"uris":["http://zotero.org/users/11894436/items/J6Q4L5FL"],"itemData":{"id":152,"type":"document","title":"Integrated Public Use Microdata Series, International: Version 7.2 [dataset]","author":[{"literal":"Minnesota Population Center"}],"issued":{"date-parts":[["2019"]]}}},{"id":148,"uris":["http://zotero.org/users/11894436/items/7YT735BK"],"itemData":{"id":148,"type":"article-journal","container-title":"Psychological Science","issue":"9","note":"publisher: Sage Publications Sage CA: Los Angeles, CA","page":"1228–1239","title":"Global increases in individualism","volume":"28","author":[{"family":"Santos","given":"Henri C"},{"family":"Varnum","given":"Michael EW"},{"family":"Grossmann","given":"Igor"}],"issued":{"date-parts":[["2017"]]}}}],"schema":"https://github.com/citation-style-language/schema/raw/master/csl-citation.json"} </w:instrText>
      </w:r>
      <w:r w:rsidRPr="00F137B8">
        <w:rPr>
          <w:sz w:val="22"/>
          <w:szCs w:val="22"/>
        </w:rPr>
        <w:fldChar w:fldCharType="separate"/>
      </w:r>
      <w:r w:rsidR="00F137B8" w:rsidRPr="00F137B8">
        <w:rPr>
          <w:sz w:val="22"/>
          <w:szCs w:val="22"/>
        </w:rPr>
        <w:t>(Minnesota Population Center, 2019; Santos et al., 2017)</w:t>
      </w:r>
      <w:r w:rsidRPr="00F137B8">
        <w:rPr>
          <w:sz w:val="22"/>
          <w:szCs w:val="22"/>
        </w:rPr>
        <w:fldChar w:fldCharType="end"/>
      </w:r>
      <w:r w:rsidRPr="00F137B8">
        <w:rPr>
          <w:sz w:val="22"/>
          <w:szCs w:val="22"/>
        </w:rPr>
        <w:t xml:space="preserve">, available for 50 out of the 80 countries represented in the current study. A third pre-registered measure from World </w:t>
      </w:r>
      <w:r w:rsidRPr="00F137B8">
        <w:rPr>
          <w:sz w:val="22"/>
          <w:szCs w:val="22"/>
        </w:rPr>
        <w:lastRenderedPageBreak/>
        <w:t>Value Survey 7</w:t>
      </w:r>
      <w:r w:rsidRPr="00F137B8">
        <w:rPr>
          <w:sz w:val="22"/>
          <w:szCs w:val="22"/>
          <w:vertAlign w:val="superscript"/>
        </w:rPr>
        <w:t xml:space="preserve">th </w:t>
      </w:r>
      <w:r w:rsidRPr="00F137B8">
        <w:rPr>
          <w:sz w:val="22"/>
          <w:szCs w:val="22"/>
        </w:rPr>
        <w:t xml:space="preserve">Wave </w:t>
      </w:r>
      <w:r w:rsidRPr="00F137B8">
        <w:rPr>
          <w:sz w:val="22"/>
          <w:szCs w:val="22"/>
        </w:rPr>
        <w:fldChar w:fldCharType="begin"/>
      </w:r>
      <w:r w:rsidR="0073438F">
        <w:rPr>
          <w:sz w:val="22"/>
          <w:szCs w:val="22"/>
        </w:rPr>
        <w:instrText xml:space="preserve"> ADDIN ZOTERO_ITEM CSL_CITATION {"citationID":"mMJ4klx5","properties":{"formattedCitation":"(Haerpfer et al., 2020)","plainCitation":"(Haerpfer et al., 2020)","noteIndex":0},"citationItems":[{"id":149,"uris":["http://zotero.org/users/11894436/items/WZD63789"],"itemData":{"id":149,"type":"article-journal","container-title":"Madrid, Spain &amp; Vienna, Austria: JD Systems Institute &amp; WVSA Secretariat","title":"World values survey: round seven–country-pooled datafile","author":[{"family":"Haerpfer","given":"Christian"},{"family":"Inglehart","given":"Ronald"},{"family":"Moreno","given":"Alejandro"},{"family":"Welzel","given":"Christian"},{"family":"Kizilova","given":"Kseniya"},{"family":"Diez-Medrano","given":"Jaime"},{"family":"Lagos","given":"Marta"},{"family":"Norris","given":"Pippa"},{"family":"Ponarin","given":"Eduard"},{"family":"Puranen","given":"Bi"},{"literal":"others"}],"issued":{"date-parts":[["2020"]]}}}],"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Haerpfer</w:t>
      </w:r>
      <w:proofErr w:type="spellEnd"/>
      <w:r w:rsidR="00F137B8" w:rsidRPr="00F137B8">
        <w:rPr>
          <w:sz w:val="22"/>
          <w:szCs w:val="22"/>
        </w:rPr>
        <w:t xml:space="preserve"> et al., 2020)</w:t>
      </w:r>
      <w:r w:rsidRPr="00F137B8">
        <w:rPr>
          <w:sz w:val="22"/>
          <w:szCs w:val="22"/>
        </w:rPr>
        <w:fldChar w:fldCharType="end"/>
      </w:r>
      <w:r w:rsidRPr="00F137B8">
        <w:rPr>
          <w:sz w:val="22"/>
          <w:szCs w:val="22"/>
        </w:rPr>
        <w:t xml:space="preserve"> was excluded as it only contained data for 30 of the 80 countries and thus substantially reduced the global aim as well as the statistical power of this study.</w:t>
      </w:r>
    </w:p>
    <w:p w14:paraId="5282A21A" w14:textId="0678FDED" w:rsidR="00D63A29" w:rsidRPr="00F137B8" w:rsidRDefault="00000000" w:rsidP="00616C19">
      <w:pPr>
        <w:rPr>
          <w:sz w:val="22"/>
          <w:szCs w:val="22"/>
        </w:rPr>
      </w:pPr>
      <w:r w:rsidRPr="00F137B8">
        <w:rPr>
          <w:b/>
          <w:sz w:val="22"/>
          <w:szCs w:val="22"/>
        </w:rPr>
        <w:t>Masculinity.</w:t>
      </w:r>
      <w:r w:rsidRPr="00F137B8">
        <w:rPr>
          <w:sz w:val="22"/>
          <w:szCs w:val="22"/>
        </w:rPr>
        <w:t xml:space="preserve"> As pre-registered, national levels of </w:t>
      </w:r>
      <w:r w:rsidR="00256372">
        <w:rPr>
          <w:sz w:val="22"/>
          <w:szCs w:val="22"/>
        </w:rPr>
        <w:t>m</w:t>
      </w:r>
      <w:r w:rsidRPr="00F137B8">
        <w:rPr>
          <w:sz w:val="22"/>
          <w:szCs w:val="22"/>
        </w:rPr>
        <w:t xml:space="preserve">asculinity were extracted from Hofstede </w:t>
      </w:r>
      <w:r w:rsidRPr="00F137B8">
        <w:rPr>
          <w:sz w:val="22"/>
          <w:szCs w:val="22"/>
        </w:rPr>
        <w:fldChar w:fldCharType="begin"/>
      </w:r>
      <w:r w:rsidR="0073438F">
        <w:rPr>
          <w:sz w:val="22"/>
          <w:szCs w:val="22"/>
        </w:rPr>
        <w:instrText xml:space="preserve"> ADDIN ZOTERO_ITEM CSL_CITATION {"citationID":"VM5bsTww","properties":{"formattedCitation":"(Hofstede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w:t>
      </w:r>
      <w:r w:rsidR="00673948">
        <w:rPr>
          <w:sz w:val="22"/>
          <w:szCs w:val="22"/>
        </w:rPr>
        <w:t xml:space="preserve">and were </w:t>
      </w:r>
      <w:r w:rsidRPr="00F137B8">
        <w:rPr>
          <w:sz w:val="22"/>
          <w:szCs w:val="22"/>
        </w:rPr>
        <w:t>available for 78 out of the 80 represented countries. Ma</w:t>
      </w:r>
      <w:r w:rsidR="00673948">
        <w:rPr>
          <w:sz w:val="22"/>
          <w:szCs w:val="22"/>
        </w:rPr>
        <w:t>s</w:t>
      </w:r>
      <w:r w:rsidRPr="00F137B8">
        <w:rPr>
          <w:sz w:val="22"/>
          <w:szCs w:val="22"/>
        </w:rPr>
        <w:t>culinity</w:t>
      </w:r>
      <w:r w:rsidR="00673948">
        <w:rPr>
          <w:sz w:val="22"/>
          <w:szCs w:val="22"/>
        </w:rPr>
        <w:t xml:space="preserve"> </w:t>
      </w:r>
      <w:r w:rsidRPr="00F137B8">
        <w:rPr>
          <w:sz w:val="22"/>
          <w:szCs w:val="22"/>
        </w:rPr>
        <w:t xml:space="preserve">assesses how strong societies </w:t>
      </w:r>
      <w:r w:rsidR="00673948">
        <w:rPr>
          <w:sz w:val="22"/>
          <w:szCs w:val="22"/>
        </w:rPr>
        <w:t xml:space="preserve">espouse </w:t>
      </w:r>
      <w:r w:rsidRPr="00F137B8">
        <w:rPr>
          <w:sz w:val="22"/>
          <w:szCs w:val="22"/>
        </w:rPr>
        <w:t>traditional gender views</w:t>
      </w:r>
      <w:r w:rsidR="00673948">
        <w:rPr>
          <w:sz w:val="22"/>
          <w:szCs w:val="22"/>
        </w:rPr>
        <w:t xml:space="preserve"> (</w:t>
      </w:r>
      <w:r w:rsidRPr="00F137B8">
        <w:rPr>
          <w:sz w:val="22"/>
          <w:szCs w:val="22"/>
        </w:rPr>
        <w:t>i.e.</w:t>
      </w:r>
      <w:r w:rsidR="00673948">
        <w:rPr>
          <w:sz w:val="22"/>
          <w:szCs w:val="22"/>
        </w:rPr>
        <w:t>, linking</w:t>
      </w:r>
      <w:r w:rsidRPr="00F137B8">
        <w:rPr>
          <w:sz w:val="22"/>
          <w:szCs w:val="22"/>
        </w:rPr>
        <w:t xml:space="preserve"> masculinity and assertiveness a</w:t>
      </w:r>
      <w:r w:rsidR="00673948">
        <w:rPr>
          <w:sz w:val="22"/>
          <w:szCs w:val="22"/>
        </w:rPr>
        <w:t>s well as f</w:t>
      </w:r>
      <w:r w:rsidRPr="00F137B8">
        <w:rPr>
          <w:sz w:val="22"/>
          <w:szCs w:val="22"/>
        </w:rPr>
        <w:t>emininity and nurture</w:t>
      </w:r>
      <w:r w:rsidR="00673948">
        <w:rPr>
          <w:sz w:val="22"/>
          <w:szCs w:val="22"/>
        </w:rPr>
        <w:t>)</w:t>
      </w:r>
      <w:r w:rsidRPr="00A737C8">
        <w:rPr>
          <w:rFonts w:ascii="Calibri" w:eastAsia="Calibri" w:hAnsi="Calibri"/>
          <w:sz w:val="22"/>
        </w:rPr>
        <w:t>.</w:t>
      </w:r>
    </w:p>
    <w:p w14:paraId="7891B41B" w14:textId="6C717F28" w:rsidR="00D63A29" w:rsidRPr="00F137B8" w:rsidRDefault="00000000">
      <w:pPr>
        <w:rPr>
          <w:sz w:val="22"/>
          <w:szCs w:val="22"/>
        </w:rPr>
      </w:pPr>
      <w:r w:rsidRPr="00F137B8">
        <w:rPr>
          <w:b/>
          <w:sz w:val="22"/>
          <w:szCs w:val="22"/>
        </w:rPr>
        <w:t xml:space="preserve">Other Hofstede </w:t>
      </w:r>
      <w:r w:rsidR="00657312">
        <w:rPr>
          <w:b/>
          <w:sz w:val="22"/>
          <w:szCs w:val="22"/>
        </w:rPr>
        <w:t>d</w:t>
      </w:r>
      <w:r w:rsidRPr="00F137B8">
        <w:rPr>
          <w:b/>
          <w:sz w:val="22"/>
          <w:szCs w:val="22"/>
        </w:rPr>
        <w:t>imensions.</w:t>
      </w:r>
      <w:r w:rsidRPr="00F137B8">
        <w:rPr>
          <w:sz w:val="22"/>
          <w:szCs w:val="22"/>
        </w:rPr>
        <w:t xml:space="preserve"> The four other Hofstede cultural dimensions, namely </w:t>
      </w:r>
      <w:r w:rsidR="00256372">
        <w:rPr>
          <w:sz w:val="22"/>
          <w:szCs w:val="22"/>
        </w:rPr>
        <w:t>p</w:t>
      </w:r>
      <w:r w:rsidRPr="00F137B8">
        <w:rPr>
          <w:sz w:val="22"/>
          <w:szCs w:val="22"/>
        </w:rPr>
        <w:t xml:space="preserve">ower </w:t>
      </w:r>
      <w:r w:rsidR="00256372">
        <w:rPr>
          <w:sz w:val="22"/>
          <w:szCs w:val="22"/>
        </w:rPr>
        <w:t>d</w:t>
      </w:r>
      <w:r w:rsidRPr="00F137B8">
        <w:rPr>
          <w:sz w:val="22"/>
          <w:szCs w:val="22"/>
        </w:rPr>
        <w:t xml:space="preserve">istance,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w:t>
      </w:r>
      <w:r w:rsidRPr="00F137B8">
        <w:rPr>
          <w:sz w:val="22"/>
          <w:szCs w:val="22"/>
        </w:rPr>
        <w:t>estraint, were also extracted from Hof</w:t>
      </w:r>
      <w:r w:rsidR="00616C19">
        <w:rPr>
          <w:sz w:val="22"/>
          <w:szCs w:val="22"/>
        </w:rPr>
        <w:t>s</w:t>
      </w:r>
      <w:r w:rsidRPr="00F137B8">
        <w:rPr>
          <w:sz w:val="22"/>
          <w:szCs w:val="22"/>
        </w:rPr>
        <w:t xml:space="preserve">tede </w:t>
      </w:r>
      <w:r w:rsidRPr="00F137B8">
        <w:rPr>
          <w:sz w:val="22"/>
          <w:szCs w:val="22"/>
        </w:rPr>
        <w:fldChar w:fldCharType="begin"/>
      </w:r>
      <w:r w:rsidR="0073438F">
        <w:rPr>
          <w:sz w:val="22"/>
          <w:szCs w:val="22"/>
        </w:rPr>
        <w:instrText xml:space="preserve"> ADDIN ZOTERO_ITEM CSL_CITATION {"citationID":"XHpN2d7R","properties":{"formattedCitation":"(Hofstede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Power </w:t>
      </w:r>
      <w:r w:rsidR="00256372">
        <w:rPr>
          <w:sz w:val="22"/>
          <w:szCs w:val="22"/>
        </w:rPr>
        <w:t>d</w:t>
      </w:r>
      <w:r w:rsidRPr="00F137B8">
        <w:rPr>
          <w:sz w:val="22"/>
          <w:szCs w:val="22"/>
        </w:rPr>
        <w:t xml:space="preserve">istance and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were available for 78 of the 80 represented countries, </w:t>
      </w:r>
      <w:r w:rsidR="00256372">
        <w:rPr>
          <w:sz w:val="22"/>
          <w:szCs w:val="22"/>
        </w:rPr>
        <w:t>l</w:t>
      </w:r>
      <w:r w:rsidRPr="00F137B8">
        <w:rPr>
          <w:sz w:val="22"/>
          <w:szCs w:val="22"/>
        </w:rPr>
        <w:t>ong/</w:t>
      </w:r>
      <w:r w:rsidR="00256372">
        <w:rPr>
          <w:sz w:val="22"/>
          <w:szCs w:val="22"/>
        </w:rPr>
        <w:t>s</w:t>
      </w:r>
      <w:r w:rsidRPr="00F137B8">
        <w:rPr>
          <w:sz w:val="22"/>
          <w:szCs w:val="22"/>
        </w:rPr>
        <w:t xml:space="preserve">hort-term </w:t>
      </w:r>
      <w:r w:rsidR="00256372">
        <w:rPr>
          <w:sz w:val="22"/>
          <w:szCs w:val="22"/>
        </w:rPr>
        <w:t>or</w:t>
      </w:r>
      <w:r w:rsidRPr="00F137B8">
        <w:rPr>
          <w:sz w:val="22"/>
          <w:szCs w:val="22"/>
        </w:rPr>
        <w:t xml:space="preserve">ientation was available for 72 of the 80 represented countries, and </w:t>
      </w:r>
      <w:r w:rsidR="00256372">
        <w:rPr>
          <w:sz w:val="22"/>
          <w:szCs w:val="22"/>
        </w:rPr>
        <w:t>i</w:t>
      </w:r>
      <w:r w:rsidRPr="00F137B8">
        <w:rPr>
          <w:sz w:val="22"/>
          <w:szCs w:val="22"/>
        </w:rPr>
        <w:t>ndulgence was available for 70 of the 80</w:t>
      </w:r>
      <w:r w:rsidR="00616C19">
        <w:rPr>
          <w:sz w:val="22"/>
          <w:szCs w:val="22"/>
        </w:rPr>
        <w:t xml:space="preserve"> represented countries.</w:t>
      </w:r>
    </w:p>
    <w:p w14:paraId="08B768E5" w14:textId="44EA89FC" w:rsidR="00D63A29" w:rsidRDefault="00000000">
      <w:pPr>
        <w:rPr>
          <w:sz w:val="22"/>
          <w:szCs w:val="22"/>
        </w:rPr>
      </w:pPr>
      <w:r w:rsidRPr="00F137B8">
        <w:rPr>
          <w:b/>
          <w:sz w:val="22"/>
          <w:szCs w:val="22"/>
        </w:rPr>
        <w:t xml:space="preserve">Gelfand’s </w:t>
      </w:r>
      <w:r w:rsidR="00256372">
        <w:rPr>
          <w:b/>
          <w:sz w:val="22"/>
          <w:szCs w:val="22"/>
        </w:rPr>
        <w:t>t</w:t>
      </w:r>
      <w:r w:rsidRPr="00F137B8">
        <w:rPr>
          <w:b/>
          <w:sz w:val="22"/>
          <w:szCs w:val="22"/>
        </w:rPr>
        <w:t>ightness/</w:t>
      </w:r>
      <w:r w:rsidR="00256372">
        <w:rPr>
          <w:b/>
          <w:sz w:val="22"/>
          <w:szCs w:val="22"/>
        </w:rPr>
        <w:t>l</w:t>
      </w:r>
      <w:r w:rsidRPr="00F137B8">
        <w:rPr>
          <w:b/>
          <w:sz w:val="22"/>
          <w:szCs w:val="22"/>
        </w:rPr>
        <w:t xml:space="preserve">ooseness. </w:t>
      </w:r>
      <w:r w:rsidRPr="00F137B8">
        <w:rPr>
          <w:sz w:val="22"/>
          <w:szCs w:val="22"/>
        </w:rPr>
        <w:t xml:space="preserve">We employed two measures for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00616C19">
        <w:rPr>
          <w:sz w:val="22"/>
          <w:szCs w:val="22"/>
        </w:rPr>
        <w:t>(</w:t>
      </w:r>
      <w:r w:rsidRPr="00F137B8">
        <w:rPr>
          <w:sz w:val="22"/>
          <w:szCs w:val="22"/>
        </w:rPr>
        <w:t xml:space="preserve">1) the combined cultural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score from </w:t>
      </w:r>
      <w:proofErr w:type="spellStart"/>
      <w:r w:rsidRPr="00F137B8">
        <w:rPr>
          <w:sz w:val="22"/>
          <w:szCs w:val="22"/>
        </w:rPr>
        <w:t>Uz</w:t>
      </w:r>
      <w:proofErr w:type="spellEnd"/>
      <w:r w:rsidRPr="00F137B8">
        <w:rPr>
          <w:sz w:val="22"/>
          <w:szCs w:val="22"/>
        </w:rPr>
        <w:t xml:space="preserve"> and colleagues </w:t>
      </w:r>
      <w:r w:rsidRPr="00F137B8">
        <w:rPr>
          <w:sz w:val="22"/>
          <w:szCs w:val="22"/>
        </w:rPr>
        <w:fldChar w:fldCharType="begin"/>
      </w:r>
      <w:r w:rsidR="0073438F">
        <w:rPr>
          <w:sz w:val="22"/>
          <w:szCs w:val="22"/>
        </w:rPr>
        <w:instrText xml:space="preserve"> ADDIN ZOTERO_ITEM CSL_CITATION {"citationID":"3jEaF24T","properties":{"formattedCitation":"(Uz, 2015)","plainCitation":"(Uz, 2015)","noteIndex":0},"citationItems":[{"id":348,"uris":["http://zotero.org/users/11894436/items/3FPXQRAV"],"itemData":{"id":348,"type":"article-journal","abstract":"If a culture is characterized by pervasive norms and sanctioning of deviance from norms, it is a tight culture. In a tight culture, people’s values, norms, and behavior are similar to each other. Thus, cultural tightness can be conceptualized as homogeneity in values, norms, and behaviors. As such, the cultural tightness and looseness (CLT) can be captured by SD. In the present study, a theoretical framework to study CLT was suggested. Three different indices of CLT in 68 societies were developed based on cultural-level SDs: a domain-specific index, a domain-general index, and a combination index. The combination CLT index showed the greatest validity compared with the domain-specific index, domain-general index, and another measure based on aggregation of individual-level perceptions. With the CLT index at hand, further theoretical predictions pertaining to the CLT can be tested. In general, wider use of SD was advocated.","container-title":"Journal of Cross-Cultural Psychology","DOI":"10.1177/0022022114563611","ISSN":"0022-0221, 1552-5422","issue":"3","journalAbbreviation":"Journal of Cross-Cultural Psychology","language":"en","page":"319-335","source":"DOI.org (Crossref)","title":"The Index of Cultural Tightness and Looseness Among 68 Countries","volume":"46","author":[{"family":"Uz","given":"Irem"}],"issued":{"date-parts":[["2015",4]]}}}],"schema":"https://github.com/citation-style-language/schema/raw/master/csl-citation.json"}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Uz</w:t>
      </w:r>
      <w:proofErr w:type="spellEnd"/>
      <w:r w:rsidR="00F137B8" w:rsidRPr="00F137B8">
        <w:rPr>
          <w:sz w:val="22"/>
          <w:szCs w:val="22"/>
        </w:rPr>
        <w:t>, 2015)</w:t>
      </w:r>
      <w:r w:rsidRPr="00F137B8">
        <w:rPr>
          <w:sz w:val="22"/>
          <w:szCs w:val="22"/>
        </w:rPr>
        <w:fldChar w:fldCharType="end"/>
      </w:r>
      <w:r w:rsidRPr="00F137B8">
        <w:rPr>
          <w:sz w:val="22"/>
          <w:szCs w:val="22"/>
        </w:rPr>
        <w:t xml:space="preserve">, available for 56 out of the 80 represented countries; </w:t>
      </w:r>
      <w:r w:rsidR="00616C19">
        <w:rPr>
          <w:sz w:val="22"/>
          <w:szCs w:val="22"/>
        </w:rPr>
        <w:t>(</w:t>
      </w:r>
      <w:r w:rsidRPr="00F137B8">
        <w:rPr>
          <w:sz w:val="22"/>
          <w:szCs w:val="22"/>
        </w:rPr>
        <w:t xml:space="preserve">2) the most recent extension for Gelfand’s original measure </w:t>
      </w:r>
      <w:r w:rsidRPr="00F137B8">
        <w:rPr>
          <w:sz w:val="22"/>
          <w:szCs w:val="22"/>
        </w:rPr>
        <w:fldChar w:fldCharType="begin"/>
      </w:r>
      <w:r w:rsidR="0073438F">
        <w:rPr>
          <w:sz w:val="22"/>
          <w:szCs w:val="22"/>
        </w:rPr>
        <w:instrText xml:space="preserve"> ADDIN ZOTERO_ITEM CSL_CITATION {"citationID":"IYQZeh3e","properties":{"formattedCitation":"(Gelfand et al., 2011)","plainCitation":"(Gelfand et al., 2011)","noteIndex":0},"citationItems":[{"id":328,"uris":["http://zotero.org/users/11894436/items/VAWPG36M"],"itemData":{"id":328,"type":"article-journal","container-title":"science","issue":"6033","note":"publisher: American Association for the Advancement of Science","page":"1100–1104","source":"Google Scholar","title":"Differences between tight and loose cultures: A 33-nation study","title-short":"Differences between tight and loose cultures","volume":"332","author":[{"family":"Gelfand","given":"Michele J."},{"family":"Raver","given":"Jana L."},{"family":"Nishii","given":"Lisa"},{"family":"Leslie","given":"Lisa M."},{"family":"Lun","given":"Janetta"},{"family":"Lim","given":"Beng Chong"},{"family":"Duan","given":"Lili"},{"family":"Almaliach","given":"Assaf"},{"family":"Ang","given":"Soon"},{"family":"Arnadottir","given":"Jakobina"}],"issued":{"date-parts":[["2011"]]}}}],"schema":"https://github.com/citation-style-language/schema/raw/master/csl-citation.json"} </w:instrText>
      </w:r>
      <w:r w:rsidRPr="00F137B8">
        <w:rPr>
          <w:sz w:val="22"/>
          <w:szCs w:val="22"/>
        </w:rPr>
        <w:fldChar w:fldCharType="separate"/>
      </w:r>
      <w:r w:rsidR="00F137B8" w:rsidRPr="00F137B8">
        <w:rPr>
          <w:sz w:val="22"/>
          <w:szCs w:val="22"/>
        </w:rPr>
        <w:t>(Gelfand et al., 2011)</w:t>
      </w:r>
      <w:r w:rsidRPr="00F137B8">
        <w:rPr>
          <w:sz w:val="22"/>
          <w:szCs w:val="22"/>
        </w:rPr>
        <w:fldChar w:fldCharType="end"/>
      </w:r>
      <w:r w:rsidRPr="00F137B8">
        <w:rPr>
          <w:sz w:val="22"/>
          <w:szCs w:val="22"/>
        </w:rPr>
        <w:t xml:space="preserve"> from Eriksson and colleagues </w:t>
      </w:r>
      <w:r w:rsidRPr="00F137B8">
        <w:rPr>
          <w:sz w:val="22"/>
          <w:szCs w:val="22"/>
        </w:rPr>
        <w:fldChar w:fldCharType="begin"/>
      </w:r>
      <w:r w:rsidR="0073438F">
        <w:rPr>
          <w:sz w:val="22"/>
          <w:szCs w:val="22"/>
        </w:rPr>
        <w:instrText xml:space="preserve"> ADDIN ZOTERO_ITEM CSL_CITATION {"citationID":"Y48V8NOB","properties":{"formattedCitation":"(Eriksson et al., 2021)","plainCitation":"(Eriksson et al., 2021)","noteIndex":0},"citationItems":[{"id":349,"uris":["http://zotero.org/users/11894436/items/VHI2RRID"],"itemData":{"id":349,"type":"article-journal","container-title":"Nature communications","issue":"1","note":"publisher: Nature Publishing Group UK London","page":"1481","source":"Google Scholar","title":"Perceptions of the appropriate response to norm violation in 57 societies","volume":"12","author":[{"family":"Eriksson","given":"Kimmo"},{"family":"Strimling","given":"Pontus"},{"family":"Gelfand","given":"Michele"},{"family":"Wu","given":"Junhui"},{"family":"Abernathy","given":"Jered"},{"family":"Akotia","given":"Charity S."},{"family":"Aldashev","given":"Alisher"},{"family":"Andersson","given":"Per A."},{"family":"Andrighetto","given":"Giulia"},{"family":"Anum","given":"Adote"}],"issued":{"date-parts":[["2021"]]}}}],"schema":"https://github.com/citation-style-language/schema/raw/master/csl-citation.json"} </w:instrText>
      </w:r>
      <w:r w:rsidRPr="00F137B8">
        <w:rPr>
          <w:sz w:val="22"/>
          <w:szCs w:val="22"/>
        </w:rPr>
        <w:fldChar w:fldCharType="separate"/>
      </w:r>
      <w:r w:rsidR="00F137B8" w:rsidRPr="00F137B8">
        <w:rPr>
          <w:sz w:val="22"/>
          <w:szCs w:val="22"/>
        </w:rPr>
        <w:t>(Eriksson et al., 2021)</w:t>
      </w:r>
      <w:r w:rsidRPr="00F137B8">
        <w:rPr>
          <w:sz w:val="22"/>
          <w:szCs w:val="22"/>
        </w:rPr>
        <w:fldChar w:fldCharType="end"/>
      </w:r>
      <w:r w:rsidRPr="00F137B8">
        <w:rPr>
          <w:sz w:val="22"/>
          <w:szCs w:val="22"/>
        </w:rPr>
        <w:t>, available for 48 out of the 80 represented countries. Overall</w:t>
      </w:r>
      <w:r w:rsidR="009C48C8">
        <w:rPr>
          <w:sz w:val="22"/>
          <w:szCs w:val="22"/>
        </w:rPr>
        <w:t>,</w:t>
      </w:r>
      <w:r w:rsidRPr="00F137B8">
        <w:rPr>
          <w:sz w:val="22"/>
          <w:szCs w:val="22"/>
        </w:rPr>
        <w:t xml:space="preserve"> tightness vs looseness captures how </w:t>
      </w:r>
      <w:r w:rsidR="00616C19">
        <w:rPr>
          <w:sz w:val="22"/>
          <w:szCs w:val="22"/>
        </w:rPr>
        <w:t>many strongly enforced rules a society has (latitude),</w:t>
      </w:r>
      <w:r w:rsidRPr="00F137B8">
        <w:rPr>
          <w:sz w:val="22"/>
          <w:szCs w:val="22"/>
        </w:rPr>
        <w:t xml:space="preserve"> and how </w:t>
      </w:r>
      <w:r w:rsidR="00616C19">
        <w:rPr>
          <w:sz w:val="22"/>
          <w:szCs w:val="22"/>
        </w:rPr>
        <w:t xml:space="preserve">harshly </w:t>
      </w:r>
      <w:r w:rsidRPr="00F137B8">
        <w:rPr>
          <w:sz w:val="22"/>
          <w:szCs w:val="22"/>
        </w:rPr>
        <w:t>deviance from those rules is</w:t>
      </w:r>
      <w:r w:rsidR="00616C19">
        <w:rPr>
          <w:sz w:val="22"/>
          <w:szCs w:val="22"/>
        </w:rPr>
        <w:t xml:space="preserve"> punished (permissiveness)</w:t>
      </w:r>
      <w:r w:rsidRPr="00F137B8">
        <w:rPr>
          <w:sz w:val="22"/>
          <w:szCs w:val="22"/>
        </w:rPr>
        <w:t>.</w:t>
      </w:r>
    </w:p>
    <w:p w14:paraId="58CD0969" w14:textId="6FDB3506" w:rsidR="00DB074B" w:rsidRPr="00224017" w:rsidRDefault="00DB074B" w:rsidP="00224017">
      <w:pPr>
        <w:ind w:firstLine="0"/>
        <w:rPr>
          <w:b/>
          <w:bCs/>
          <w:i/>
          <w:iCs/>
          <w:sz w:val="22"/>
          <w:szCs w:val="22"/>
        </w:rPr>
      </w:pPr>
      <w:r>
        <w:rPr>
          <w:b/>
          <w:bCs/>
          <w:i/>
          <w:iCs/>
          <w:sz w:val="22"/>
          <w:szCs w:val="22"/>
        </w:rPr>
        <w:t xml:space="preserve">Outcome </w:t>
      </w:r>
      <w:r w:rsidR="00657312">
        <w:rPr>
          <w:b/>
          <w:bCs/>
          <w:i/>
          <w:iCs/>
          <w:sz w:val="22"/>
          <w:szCs w:val="22"/>
        </w:rPr>
        <w:t>v</w:t>
      </w:r>
      <w:r>
        <w:rPr>
          <w:b/>
          <w:bCs/>
          <w:i/>
          <w:iCs/>
          <w:sz w:val="22"/>
          <w:szCs w:val="22"/>
        </w:rPr>
        <w:t>ariables</w:t>
      </w:r>
    </w:p>
    <w:p w14:paraId="7F3FE10B" w14:textId="178F1A7B" w:rsidR="00D63A29" w:rsidRPr="00F137B8" w:rsidRDefault="00000000" w:rsidP="00616C19">
      <w:pPr>
        <w:rPr>
          <w:sz w:val="22"/>
          <w:szCs w:val="22"/>
        </w:rPr>
      </w:pPr>
      <w:r w:rsidRPr="00F137B8">
        <w:rPr>
          <w:b/>
          <w:sz w:val="22"/>
          <w:szCs w:val="22"/>
        </w:rPr>
        <w:t>Innovation.</w:t>
      </w:r>
      <w:r w:rsidRPr="00F137B8">
        <w:rPr>
          <w:sz w:val="22"/>
          <w:szCs w:val="22"/>
        </w:rPr>
        <w:t xml:space="preserve"> As pre-registered, national levels of innovation were extracted from the Global Innovation Index </w:t>
      </w:r>
      <w:commentRangeStart w:id="36"/>
      <w:r w:rsidRPr="00F137B8">
        <w:rPr>
          <w:sz w:val="22"/>
          <w:szCs w:val="22"/>
        </w:rPr>
        <w:fldChar w:fldCharType="begin"/>
      </w:r>
      <w:r w:rsidR="0073438F">
        <w:rPr>
          <w:sz w:val="22"/>
          <w:szCs w:val="22"/>
        </w:rPr>
        <w:instrText xml:space="preserve"> ADDIN ZOTERO_ITEM CSL_CITATION {"citationID":"AbQGHABo","properties":{"formattedCitation":"(Cornell University et al., 2020)","plainCitation":"(Cornell University et al., 2020)","noteIndex":0},"citationItems":[{"id":147,"uris":["http://zotero.org/users/11894436/items/SIIB2FMI"],"itemData":{"id":147,"type":"document","title":"The Global Innovation Index 2020: Who Will Finance Innovation?","author":[{"literal":"Cornell University"},{"literal":"INSEAD"},{"literal":"World Intellectual Property Organization"}],"issued":{"date-parts":[["2020"]]}}}],"schema":"https://github.com/citation-style-language/schema/raw/master/csl-citation.json"} </w:instrText>
      </w:r>
      <w:r w:rsidRPr="00F137B8">
        <w:rPr>
          <w:sz w:val="22"/>
          <w:szCs w:val="22"/>
        </w:rPr>
        <w:fldChar w:fldCharType="separate"/>
      </w:r>
      <w:r w:rsidR="00F137B8" w:rsidRPr="00F137B8">
        <w:rPr>
          <w:sz w:val="22"/>
          <w:szCs w:val="22"/>
        </w:rPr>
        <w:t>(Cornell University et al., 2020)</w:t>
      </w:r>
      <w:r w:rsidRPr="00F137B8">
        <w:rPr>
          <w:sz w:val="22"/>
          <w:szCs w:val="22"/>
        </w:rPr>
        <w:fldChar w:fldCharType="end"/>
      </w:r>
      <w:commentRangeEnd w:id="36"/>
      <w:r w:rsidR="00FA2992">
        <w:rPr>
          <w:rStyle w:val="CommentReference"/>
        </w:rPr>
        <w:commentReference w:id="36"/>
      </w:r>
      <w:r w:rsidRPr="00F137B8">
        <w:rPr>
          <w:sz w:val="22"/>
          <w:szCs w:val="22"/>
        </w:rPr>
        <w:t xml:space="preserve">, which contains data for 76 out of the 80 countries. The Global Innovation Index </w:t>
      </w:r>
      <w:r w:rsidR="00616C19">
        <w:rPr>
          <w:sz w:val="22"/>
          <w:szCs w:val="22"/>
        </w:rPr>
        <w:t xml:space="preserve">encompasses metrics of both, innovation input and innovation output. </w:t>
      </w:r>
      <w:r w:rsidRPr="00F137B8">
        <w:rPr>
          <w:sz w:val="22"/>
          <w:szCs w:val="22"/>
        </w:rPr>
        <w:t xml:space="preserve">The innovation input </w:t>
      </w:r>
      <w:r w:rsidR="00616C19">
        <w:rPr>
          <w:sz w:val="22"/>
          <w:szCs w:val="22"/>
        </w:rPr>
        <w:t xml:space="preserve">index consists </w:t>
      </w:r>
      <w:r w:rsidRPr="00F137B8">
        <w:rPr>
          <w:sz w:val="22"/>
          <w:szCs w:val="22"/>
        </w:rPr>
        <w:t xml:space="preserve">of 5 pillars (institutions, human capital and research, infrastructure, market sophistication, business sophistication), while the innovation output </w:t>
      </w:r>
      <w:r w:rsidR="00616C19">
        <w:rPr>
          <w:sz w:val="22"/>
          <w:szCs w:val="22"/>
        </w:rPr>
        <w:t>index consists</w:t>
      </w:r>
      <w:r w:rsidRPr="00F137B8">
        <w:rPr>
          <w:sz w:val="22"/>
          <w:szCs w:val="22"/>
        </w:rPr>
        <w:t xml:space="preserve"> of 2 pillars (knowledge and technology outputs,</w:t>
      </w:r>
      <w:r w:rsidR="00224017">
        <w:rPr>
          <w:sz w:val="22"/>
          <w:szCs w:val="22"/>
        </w:rPr>
        <w:t xml:space="preserve"> </w:t>
      </w:r>
      <w:r w:rsidRPr="00F137B8">
        <w:rPr>
          <w:sz w:val="22"/>
          <w:szCs w:val="22"/>
        </w:rPr>
        <w:t xml:space="preserve">creative outputs). A second pre-registered measure from the International Innovation Index </w:t>
      </w:r>
      <w:r w:rsidRPr="00F137B8">
        <w:rPr>
          <w:sz w:val="22"/>
          <w:szCs w:val="22"/>
        </w:rPr>
        <w:fldChar w:fldCharType="begin"/>
      </w:r>
      <w:r w:rsidR="0073438F">
        <w:rPr>
          <w:sz w:val="22"/>
          <w:szCs w:val="22"/>
        </w:rPr>
        <w:instrText xml:space="preserve"> ADDIN ZOTERO_ITEM CSL_CITATION {"citationID":"MxoAnqGq","properties":{"formattedCitation":"(Boston Consulting Group et al., 2009)","plainCitation":"(Boston Consulting Group et al., 2009)","noteIndex":0},"citationItems":[{"id":150,"uris":["http://zotero.org/users/11894436/items/R33KU9WT"],"itemData":{"id":150,"type":"document","title":"The International Innovation Index","author":[{"literal":"Boston Consulting Group"},{"literal":"National Association of Manufacturers"},{"literal":"The Manufacturing Institute"}],"issued":{"date-parts":[["2009"]]}}}],"schema":"https://github.com/citation-style-language/schema/raw/master/csl-citation.json"} </w:instrText>
      </w:r>
      <w:r w:rsidRPr="00F137B8">
        <w:rPr>
          <w:sz w:val="22"/>
          <w:szCs w:val="22"/>
        </w:rPr>
        <w:fldChar w:fldCharType="separate"/>
      </w:r>
      <w:r w:rsidR="00F137B8" w:rsidRPr="00F137B8">
        <w:rPr>
          <w:sz w:val="22"/>
          <w:szCs w:val="22"/>
        </w:rPr>
        <w:t>(Boston Consulting Group et al., 2009)</w:t>
      </w:r>
      <w:r w:rsidRPr="00F137B8">
        <w:rPr>
          <w:sz w:val="22"/>
          <w:szCs w:val="22"/>
        </w:rPr>
        <w:fldChar w:fldCharType="end"/>
      </w:r>
      <w:r w:rsidRPr="00F137B8">
        <w:rPr>
          <w:sz w:val="22"/>
          <w:szCs w:val="22"/>
        </w:rPr>
        <w:t xml:space="preserve"> was excluded due to its </w:t>
      </w:r>
      <w:r w:rsidRPr="00F137B8">
        <w:rPr>
          <w:sz w:val="22"/>
          <w:szCs w:val="22"/>
        </w:rPr>
        <w:lastRenderedPageBreak/>
        <w:t xml:space="preserve">outdatedness and unsatisfactory empirical quality, being based almost </w:t>
      </w:r>
      <w:r w:rsidR="00616C19">
        <w:rPr>
          <w:sz w:val="22"/>
          <w:szCs w:val="22"/>
        </w:rPr>
        <w:t>entirely</w:t>
      </w:r>
      <w:r w:rsidR="00616C19" w:rsidRPr="00F137B8">
        <w:rPr>
          <w:sz w:val="22"/>
          <w:szCs w:val="22"/>
        </w:rPr>
        <w:t xml:space="preserve"> </w:t>
      </w:r>
      <w:r w:rsidRPr="00F137B8">
        <w:rPr>
          <w:sz w:val="22"/>
          <w:szCs w:val="22"/>
        </w:rPr>
        <w:t xml:space="preserve">on interviews of executives and members of a North American manufacturing advocacy </w:t>
      </w:r>
      <w:r w:rsidR="00616C19">
        <w:rPr>
          <w:sz w:val="22"/>
          <w:szCs w:val="22"/>
        </w:rPr>
        <w:t xml:space="preserve">that had been conducted </w:t>
      </w:r>
      <w:r w:rsidRPr="00F137B8">
        <w:rPr>
          <w:sz w:val="22"/>
          <w:szCs w:val="22"/>
        </w:rPr>
        <w:t>group over a decade before th</w:t>
      </w:r>
      <w:r w:rsidR="00616C19">
        <w:rPr>
          <w:sz w:val="22"/>
          <w:szCs w:val="22"/>
        </w:rPr>
        <w:t>e current</w:t>
      </w:r>
      <w:r w:rsidRPr="00F137B8">
        <w:rPr>
          <w:sz w:val="22"/>
          <w:szCs w:val="22"/>
        </w:rPr>
        <w:t xml:space="preserve"> study. </w:t>
      </w:r>
    </w:p>
    <w:p w14:paraId="0E6C0066" w14:textId="58DD3BE1" w:rsidR="00D63A29" w:rsidRPr="00F137B8" w:rsidRDefault="00000000" w:rsidP="00741A1F">
      <w:pPr>
        <w:rPr>
          <w:sz w:val="22"/>
          <w:szCs w:val="22"/>
        </w:rPr>
      </w:pPr>
      <w:r w:rsidRPr="00F137B8">
        <w:rPr>
          <w:b/>
          <w:sz w:val="22"/>
          <w:szCs w:val="22"/>
        </w:rPr>
        <w:t>Terrorism.</w:t>
      </w:r>
      <w:r w:rsidRPr="00F137B8">
        <w:rPr>
          <w:sz w:val="22"/>
          <w:szCs w:val="22"/>
        </w:rPr>
        <w:t xml:space="preserve"> As pre-registered, national levels of terrorist activity were extracted from the </w:t>
      </w:r>
      <w:r w:rsidR="008538BA">
        <w:rPr>
          <w:sz w:val="22"/>
          <w:szCs w:val="22"/>
        </w:rPr>
        <w:t>g</w:t>
      </w:r>
      <w:r w:rsidRPr="00F137B8">
        <w:rPr>
          <w:sz w:val="22"/>
          <w:szCs w:val="22"/>
        </w:rPr>
        <w:t xml:space="preserve">lobal </w:t>
      </w:r>
      <w:r w:rsidR="008538BA">
        <w:rPr>
          <w:sz w:val="22"/>
          <w:szCs w:val="22"/>
        </w:rPr>
        <w:t>t</w:t>
      </w:r>
      <w:r w:rsidRPr="00F137B8">
        <w:rPr>
          <w:sz w:val="22"/>
          <w:szCs w:val="22"/>
        </w:rPr>
        <w:t xml:space="preserve">errorism </w:t>
      </w:r>
      <w:r w:rsidR="008538BA">
        <w:rPr>
          <w:sz w:val="22"/>
          <w:szCs w:val="22"/>
        </w:rPr>
        <w:t>i</w:t>
      </w:r>
      <w:r w:rsidRPr="00F137B8">
        <w:rPr>
          <w:sz w:val="22"/>
          <w:szCs w:val="22"/>
        </w:rPr>
        <w:t xml:space="preserve">ndex </w:t>
      </w:r>
      <w:r w:rsidRPr="00F137B8">
        <w:rPr>
          <w:sz w:val="22"/>
          <w:szCs w:val="22"/>
        </w:rPr>
        <w:fldChar w:fldCharType="begin"/>
      </w:r>
      <w:r w:rsidR="0073438F">
        <w:rPr>
          <w:sz w:val="22"/>
          <w:szCs w:val="22"/>
        </w:rPr>
        <w:instrText xml:space="preserve"> ADDIN ZOTERO_ITEM CSL_CITATION {"citationID":"z1zGjFzW","properties":{"formattedCitation":"(Institute for Economics &amp; Peace, 2020)","plainCitation":"(Institute for Economics &amp; Peace, 2020)","noteIndex":0},"citationItems":[{"id":151,"uris":["http://zotero.org/users/11894436/items/9472BE36"],"itemData":{"id":151,"type":"document","title":"Global Terrorism Index 2020: Measuring the Impact of Terrorism","author":[{"literal":"Institute for Economics &amp; Peace"}],"issued":{"date-parts":[["2020"]]}}}],"schema":"https://github.com/citation-style-language/schema/raw/master/csl-citation.json"} </w:instrText>
      </w:r>
      <w:r w:rsidRPr="00F137B8">
        <w:rPr>
          <w:sz w:val="22"/>
          <w:szCs w:val="22"/>
        </w:rPr>
        <w:fldChar w:fldCharType="separate"/>
      </w:r>
      <w:r w:rsidR="00F137B8" w:rsidRPr="00F137B8">
        <w:rPr>
          <w:sz w:val="22"/>
          <w:szCs w:val="22"/>
        </w:rPr>
        <w:t>(Institute for Economics &amp; Peace, 2020)</w:t>
      </w:r>
      <w:r w:rsidRPr="00F137B8">
        <w:rPr>
          <w:sz w:val="22"/>
          <w:szCs w:val="22"/>
        </w:rPr>
        <w:fldChar w:fldCharType="end"/>
      </w:r>
      <w:r w:rsidRPr="00F137B8">
        <w:rPr>
          <w:sz w:val="22"/>
          <w:szCs w:val="22"/>
        </w:rPr>
        <w:t xml:space="preserve">, available for 75 out of the 80 represented countries. The </w:t>
      </w:r>
      <w:r w:rsidR="008538BA">
        <w:rPr>
          <w:sz w:val="22"/>
          <w:szCs w:val="22"/>
        </w:rPr>
        <w:t>g</w:t>
      </w:r>
      <w:r w:rsidRPr="00F137B8">
        <w:rPr>
          <w:sz w:val="22"/>
          <w:szCs w:val="22"/>
        </w:rPr>
        <w:t xml:space="preserve">lobal </w:t>
      </w:r>
      <w:r w:rsidR="008538BA">
        <w:rPr>
          <w:sz w:val="22"/>
          <w:szCs w:val="22"/>
        </w:rPr>
        <w:t>t</w:t>
      </w:r>
      <w:r w:rsidRPr="00F137B8">
        <w:rPr>
          <w:sz w:val="22"/>
          <w:szCs w:val="22"/>
        </w:rPr>
        <w:t>errorism index is a 5</w:t>
      </w:r>
      <w:r w:rsidR="006B7D99">
        <w:rPr>
          <w:sz w:val="22"/>
          <w:szCs w:val="22"/>
        </w:rPr>
        <w:t>-</w:t>
      </w:r>
      <w:r w:rsidRPr="00F137B8">
        <w:rPr>
          <w:sz w:val="22"/>
          <w:szCs w:val="22"/>
        </w:rPr>
        <w:t xml:space="preserve">year composite score, measuring the </w:t>
      </w:r>
      <w:r w:rsidR="006B7D99">
        <w:rPr>
          <w:sz w:val="22"/>
          <w:szCs w:val="22"/>
        </w:rPr>
        <w:t>(1</w:t>
      </w:r>
      <w:r w:rsidRPr="00F137B8">
        <w:rPr>
          <w:sz w:val="22"/>
          <w:szCs w:val="22"/>
        </w:rPr>
        <w:t xml:space="preserve">) incidents, </w:t>
      </w:r>
      <w:r w:rsidR="006B7D99">
        <w:rPr>
          <w:sz w:val="22"/>
          <w:szCs w:val="22"/>
        </w:rPr>
        <w:t>(2)</w:t>
      </w:r>
      <w:r w:rsidRPr="00F137B8">
        <w:rPr>
          <w:sz w:val="22"/>
          <w:szCs w:val="22"/>
        </w:rPr>
        <w:t xml:space="preserve"> fatalities, </w:t>
      </w:r>
      <w:r w:rsidR="006B7D99">
        <w:rPr>
          <w:sz w:val="22"/>
          <w:szCs w:val="22"/>
        </w:rPr>
        <w:t>(3)</w:t>
      </w:r>
      <w:r w:rsidRPr="00F137B8">
        <w:rPr>
          <w:sz w:val="22"/>
          <w:szCs w:val="22"/>
        </w:rPr>
        <w:t xml:space="preserve"> injuries</w:t>
      </w:r>
      <w:r w:rsidR="009C48C8">
        <w:rPr>
          <w:sz w:val="22"/>
          <w:szCs w:val="22"/>
        </w:rPr>
        <w:t>,</w:t>
      </w:r>
      <w:r w:rsidRPr="00F137B8">
        <w:rPr>
          <w:sz w:val="22"/>
          <w:szCs w:val="22"/>
        </w:rPr>
        <w:t xml:space="preserve"> and </w:t>
      </w:r>
      <w:r w:rsidR="006B7D99">
        <w:rPr>
          <w:sz w:val="22"/>
          <w:szCs w:val="22"/>
        </w:rPr>
        <w:t>(4)</w:t>
      </w:r>
      <w:r w:rsidRPr="00F137B8">
        <w:rPr>
          <w:sz w:val="22"/>
          <w:szCs w:val="22"/>
        </w:rPr>
        <w:t xml:space="preserve"> hostages. </w:t>
      </w:r>
    </w:p>
    <w:p w14:paraId="60580A17" w14:textId="3E069161" w:rsidR="00D63A29" w:rsidRPr="00F137B8" w:rsidRDefault="00000000">
      <w:pPr>
        <w:pStyle w:val="Heading3"/>
        <w:rPr>
          <w:sz w:val="22"/>
          <w:szCs w:val="22"/>
        </w:rPr>
      </w:pPr>
      <w:bookmarkStart w:id="37" w:name="_l01rliqcuw0h" w:colFirst="0" w:colLast="0"/>
      <w:bookmarkEnd w:id="37"/>
      <w:r w:rsidRPr="00F137B8">
        <w:rPr>
          <w:sz w:val="22"/>
          <w:szCs w:val="22"/>
        </w:rPr>
        <w:t>Control Variable</w:t>
      </w:r>
      <w:r w:rsidR="00DB074B">
        <w:rPr>
          <w:sz w:val="22"/>
          <w:szCs w:val="22"/>
        </w:rPr>
        <w:t>s</w:t>
      </w:r>
    </w:p>
    <w:p w14:paraId="2C8807AC" w14:textId="57C8175C" w:rsidR="00D63A29" w:rsidRPr="00F137B8" w:rsidRDefault="00000000">
      <w:pPr>
        <w:rPr>
          <w:sz w:val="22"/>
          <w:szCs w:val="22"/>
        </w:rPr>
      </w:pPr>
      <w:r w:rsidRPr="00F137B8">
        <w:rPr>
          <w:b/>
          <w:sz w:val="22"/>
          <w:szCs w:val="22"/>
        </w:rPr>
        <w:t xml:space="preserve">Educational attainment. </w:t>
      </w:r>
      <w:r w:rsidRPr="00F137B8">
        <w:rPr>
          <w:sz w:val="22"/>
          <w:szCs w:val="22"/>
        </w:rPr>
        <w:t xml:space="preserve">Considering that single measures of education may fail to fully capture the variation of educational qualities internationally (e.g., Primary Attainment would capture little </w:t>
      </w:r>
      <w:r w:rsidR="00F14698">
        <w:rPr>
          <w:sz w:val="22"/>
          <w:szCs w:val="22"/>
        </w:rPr>
        <w:t>variance</w:t>
      </w:r>
      <w:r w:rsidR="00F14698" w:rsidRPr="00F137B8">
        <w:rPr>
          <w:sz w:val="22"/>
          <w:szCs w:val="22"/>
        </w:rPr>
        <w:t xml:space="preserve"> </w:t>
      </w:r>
      <w:r w:rsidR="00F14698">
        <w:rPr>
          <w:sz w:val="22"/>
          <w:szCs w:val="22"/>
        </w:rPr>
        <w:t>in</w:t>
      </w:r>
      <w:r w:rsidRPr="00F137B8">
        <w:rPr>
          <w:sz w:val="22"/>
          <w:szCs w:val="22"/>
        </w:rPr>
        <w:t xml:space="preserve"> education </w:t>
      </w:r>
      <w:r w:rsidR="00F14698">
        <w:rPr>
          <w:sz w:val="22"/>
          <w:szCs w:val="22"/>
        </w:rPr>
        <w:t>across</w:t>
      </w:r>
      <w:r w:rsidRPr="00F137B8">
        <w:rPr>
          <w:sz w:val="22"/>
          <w:szCs w:val="22"/>
        </w:rPr>
        <w:t xml:space="preserve"> High-Income Countries, while Tertiary Enrolment Rate would capture little </w:t>
      </w:r>
      <w:r w:rsidR="00F14698">
        <w:rPr>
          <w:sz w:val="22"/>
          <w:szCs w:val="22"/>
        </w:rPr>
        <w:t>variance in</w:t>
      </w:r>
      <w:r w:rsidRPr="00F137B8">
        <w:rPr>
          <w:sz w:val="22"/>
          <w:szCs w:val="22"/>
        </w:rPr>
        <w:t xml:space="preserve"> education </w:t>
      </w:r>
      <w:r w:rsidR="00F14698">
        <w:rPr>
          <w:sz w:val="22"/>
          <w:szCs w:val="22"/>
        </w:rPr>
        <w:t>across</w:t>
      </w:r>
      <w:r w:rsidRPr="00F137B8">
        <w:rPr>
          <w:sz w:val="22"/>
          <w:szCs w:val="22"/>
        </w:rPr>
        <w:t xml:space="preserve"> Low-Income Countries), we included a range of different equally valid measures, and chose to enumerate through them since we do not have </w:t>
      </w:r>
      <w:r w:rsidR="009C48C8">
        <w:rPr>
          <w:sz w:val="22"/>
          <w:szCs w:val="22"/>
        </w:rPr>
        <w:t xml:space="preserve">a </w:t>
      </w:r>
      <w:r w:rsidRPr="00F137B8">
        <w:rPr>
          <w:sz w:val="22"/>
          <w:szCs w:val="22"/>
        </w:rPr>
        <w:t>strong theoretic</w:t>
      </w:r>
      <w:r w:rsidR="00F14698">
        <w:rPr>
          <w:sz w:val="22"/>
          <w:szCs w:val="22"/>
        </w:rPr>
        <w:t>al</w:t>
      </w:r>
      <w:r w:rsidRPr="00F137B8">
        <w:rPr>
          <w:sz w:val="22"/>
          <w:szCs w:val="22"/>
        </w:rPr>
        <w:t xml:space="preserve"> reason of preference. </w:t>
      </w:r>
      <w:r w:rsidR="00F14698">
        <w:rPr>
          <w:sz w:val="22"/>
          <w:szCs w:val="22"/>
        </w:rPr>
        <w:t>These measures were:</w:t>
      </w:r>
      <w:r w:rsidRPr="00F137B8">
        <w:rPr>
          <w:sz w:val="22"/>
          <w:szCs w:val="22"/>
        </w:rPr>
        <w:t xml:space="preserve"> </w:t>
      </w:r>
      <w:r w:rsidR="008D6951" w:rsidRPr="008D6951">
        <w:rPr>
          <w:sz w:val="22"/>
          <w:szCs w:val="22"/>
        </w:rPr>
        <w:t>population percentages of country residents who had successfully completed their (1) primary</w:t>
      </w:r>
      <w:ins w:id="38" w:author="James K. He" w:date="2023-08-06T18:53:00Z">
        <w:r w:rsidR="0073438F">
          <w:rPr>
            <w:sz w:val="22"/>
            <w:szCs w:val="22"/>
          </w:rPr>
          <w:t xml:space="preserve"> enrolment and completion rates</w:t>
        </w:r>
      </w:ins>
      <w:r w:rsidR="008D6951" w:rsidRPr="008D6951">
        <w:rPr>
          <w:sz w:val="22"/>
          <w:szCs w:val="22"/>
        </w:rPr>
        <w:t>, (2) secondary</w:t>
      </w:r>
      <w:ins w:id="39" w:author="James K. He" w:date="2023-08-06T18:53:00Z">
        <w:r w:rsidR="0073438F">
          <w:rPr>
            <w:sz w:val="22"/>
            <w:szCs w:val="22"/>
          </w:rPr>
          <w:t xml:space="preserve"> enrolment and completion rates</w:t>
        </w:r>
      </w:ins>
      <w:r w:rsidR="008D6951" w:rsidRPr="008D6951">
        <w:rPr>
          <w:sz w:val="22"/>
          <w:szCs w:val="22"/>
        </w:rPr>
        <w:t xml:space="preserve">, (3) tertiary </w:t>
      </w:r>
      <w:del w:id="40" w:author="James K. He" w:date="2023-08-06T18:53:00Z">
        <w:r w:rsidR="008D6951" w:rsidRPr="008D6951" w:rsidDel="0073438F">
          <w:rPr>
            <w:sz w:val="22"/>
            <w:szCs w:val="22"/>
          </w:rPr>
          <w:delText>educatio</w:delText>
        </w:r>
        <w:r w:rsidR="008D6951" w:rsidDel="0073438F">
          <w:rPr>
            <w:sz w:val="22"/>
            <w:szCs w:val="22"/>
          </w:rPr>
          <w:delText>n</w:delText>
        </w:r>
        <w:r w:rsidRPr="00F137B8" w:rsidDel="0073438F">
          <w:rPr>
            <w:sz w:val="22"/>
            <w:szCs w:val="22"/>
          </w:rPr>
          <w:delText xml:space="preserve">, </w:delText>
        </w:r>
      </w:del>
      <w:commentRangeStart w:id="41"/>
      <w:r w:rsidRPr="00F137B8">
        <w:rPr>
          <w:sz w:val="22"/>
          <w:szCs w:val="22"/>
        </w:rPr>
        <w:t xml:space="preserve">enrolment </w:t>
      </w:r>
      <w:del w:id="42" w:author="James K. He" w:date="2023-08-06T18:53:00Z">
        <w:r w:rsidRPr="00F137B8" w:rsidDel="0073438F">
          <w:rPr>
            <w:sz w:val="22"/>
            <w:szCs w:val="22"/>
          </w:rPr>
          <w:delText>rates,</w:delText>
        </w:r>
      </w:del>
      <w:ins w:id="43" w:author="James K. He" w:date="2023-08-06T18:53:00Z">
        <w:r w:rsidR="0073438F">
          <w:rPr>
            <w:sz w:val="22"/>
            <w:szCs w:val="22"/>
          </w:rPr>
          <w:t>and</w:t>
        </w:r>
      </w:ins>
      <w:r w:rsidRPr="00F137B8">
        <w:rPr>
          <w:sz w:val="22"/>
          <w:szCs w:val="22"/>
        </w:rPr>
        <w:t xml:space="preserve"> completion rates, </w:t>
      </w:r>
      <w:commentRangeEnd w:id="41"/>
      <w:r w:rsidR="00F14698">
        <w:rPr>
          <w:rStyle w:val="CommentReference"/>
        </w:rPr>
        <w:commentReference w:id="41"/>
      </w:r>
      <w:r w:rsidRPr="00F137B8">
        <w:rPr>
          <w:sz w:val="22"/>
          <w:szCs w:val="22"/>
        </w:rPr>
        <w:t xml:space="preserve">and </w:t>
      </w:r>
      <w:ins w:id="44" w:author="James K. He" w:date="2023-08-06T18:54:00Z">
        <w:r w:rsidR="0073438F">
          <w:rPr>
            <w:sz w:val="22"/>
            <w:szCs w:val="22"/>
          </w:rPr>
          <w:t xml:space="preserve">(4) </w:t>
        </w:r>
      </w:ins>
      <w:r w:rsidRPr="00F137B8">
        <w:rPr>
          <w:sz w:val="22"/>
          <w:szCs w:val="22"/>
        </w:rPr>
        <w:t>population literacy rates</w:t>
      </w:r>
      <w:ins w:id="45" w:author="James K. He" w:date="2023-08-06T18:54:00Z">
        <w:r w:rsidR="0073438F">
          <w:rPr>
            <w:sz w:val="22"/>
            <w:szCs w:val="22"/>
          </w:rPr>
          <w:t>,</w:t>
        </w:r>
      </w:ins>
      <w:r w:rsidRPr="00F137B8">
        <w:rPr>
          <w:sz w:val="22"/>
          <w:szCs w:val="22"/>
        </w:rPr>
        <w:t xml:space="preserve"> are retrieved from four pre-registered data sources: The United Nations </w:t>
      </w:r>
      <w:r w:rsidRPr="00F137B8">
        <w:rPr>
          <w:sz w:val="22"/>
          <w:szCs w:val="22"/>
        </w:rPr>
        <w:fldChar w:fldCharType="begin"/>
      </w:r>
      <w:r w:rsidR="0073438F">
        <w:rPr>
          <w:sz w:val="22"/>
          <w:szCs w:val="22"/>
        </w:rPr>
        <w:instrText xml:space="preserve"> ADDIN ZOTERO_ITEM CSL_CITATION {"citationID":"khOJ5IX4","properties":{"formattedCitation":"(The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The World Bank Public Database </w:t>
      </w:r>
      <w:r w:rsidRPr="00F137B8">
        <w:rPr>
          <w:sz w:val="22"/>
          <w:szCs w:val="22"/>
        </w:rPr>
        <w:fldChar w:fldCharType="begin"/>
      </w:r>
      <w:r w:rsidR="0073438F">
        <w:rPr>
          <w:sz w:val="22"/>
          <w:szCs w:val="22"/>
        </w:rPr>
        <w:instrText xml:space="preserve"> ADDIN ZOTERO_ITEM CSL_CITATION {"citationID":"1g7godHS","properties":{"formattedCitation":"(The World Bank, 2019)","plainCitation":"(The World Bank, 2019)","noteIndex":0},"citationItems":[{"id":146,"uris":["http://zotero.org/users/11894436/items/VW4VZTR9"],"itemData":{"id":146,"type":"document","title":"The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(The World Bank, 2019)</w:t>
      </w:r>
      <w:r w:rsidRPr="00F137B8">
        <w:rPr>
          <w:sz w:val="22"/>
          <w:szCs w:val="22"/>
        </w:rPr>
        <w:fldChar w:fldCharType="end"/>
      </w:r>
      <w:r w:rsidRPr="00F137B8">
        <w:rPr>
          <w:sz w:val="22"/>
          <w:szCs w:val="22"/>
        </w:rPr>
        <w:t xml:space="preserve">, IPUMS-I </w:t>
      </w:r>
      <w:r w:rsidRPr="00F137B8">
        <w:rPr>
          <w:sz w:val="22"/>
          <w:szCs w:val="22"/>
        </w:rPr>
        <w:fldChar w:fldCharType="begin"/>
      </w:r>
      <w:r w:rsidR="0073438F">
        <w:rPr>
          <w:sz w:val="22"/>
          <w:szCs w:val="22"/>
        </w:rPr>
        <w:instrText xml:space="preserve"> ADDIN ZOTERO_ITEM CSL_CITATION {"citationID":"Bn0NjL7t","properties":{"formattedCitation":"(Minnesota Population Center, 2019)","plainCitation":"(Minnesota Population Center, 2019)","noteIndex":0},"citationItems":[{"id":152,"uris":["http://zotero.org/users/11894436/items/J6Q4L5FL"],"itemData":{"id":152,"type":"document","title":"Integrated Public Use Microdata Series, International: Version 7.2 [dataset]","author":[{"literal":"Minnesota Population Center"}],"issued":{"date-parts":[["2019"]]}}}],"schema":"https://github.com/citation-style-language/schema/raw/master/csl-citation.json"} </w:instrText>
      </w:r>
      <w:r w:rsidRPr="00F137B8">
        <w:rPr>
          <w:sz w:val="22"/>
          <w:szCs w:val="22"/>
        </w:rPr>
        <w:fldChar w:fldCharType="separate"/>
      </w:r>
      <w:r w:rsidR="00F137B8" w:rsidRPr="00F137B8">
        <w:rPr>
          <w:sz w:val="22"/>
          <w:szCs w:val="22"/>
        </w:rPr>
        <w:t>(Minnesota Population Center, 2019)</w:t>
      </w:r>
      <w:r w:rsidRPr="00F137B8">
        <w:rPr>
          <w:sz w:val="22"/>
          <w:szCs w:val="22"/>
        </w:rPr>
        <w:fldChar w:fldCharType="end"/>
      </w:r>
      <w:r w:rsidRPr="00F137B8">
        <w:rPr>
          <w:sz w:val="22"/>
          <w:szCs w:val="22"/>
        </w:rPr>
        <w:t xml:space="preserve">, and OECD </w:t>
      </w:r>
      <w:r w:rsidRPr="00F137B8">
        <w:rPr>
          <w:sz w:val="22"/>
          <w:szCs w:val="22"/>
        </w:rPr>
        <w:fldChar w:fldCharType="begin"/>
      </w:r>
      <w:r w:rsidR="0073438F">
        <w:rPr>
          <w:sz w:val="22"/>
          <w:szCs w:val="22"/>
        </w:rPr>
        <w:instrText xml:space="preserve"> ADDIN ZOTERO_ITEM CSL_CITATION {"citationID":"1Ts0h5tP","properties":{"formattedCitation":"(Organisation for Economic Co-operation and Development, 2017)","plainCitation":"(Organisation for Economic Co-operation and Development, 2017)","noteIndex":0},"citationItems":[{"id":143,"uris":["http://zotero.org/users/11894436/items/3Z5NTDEB"],"itemData":{"id":143,"type":"document","title":"[Public Database on Education, Economics, and Urbanisation]","author":[{"literal":"Organisation for Economic Co-operation and Development"}],"issued":{"date-parts":[["2017"]]}}}],"schema":"https://github.com/citation-style-language/schema/raw/master/csl-citation.json"} </w:instrText>
      </w:r>
      <w:r w:rsidRPr="00F137B8">
        <w:rPr>
          <w:sz w:val="22"/>
          <w:szCs w:val="22"/>
        </w:rPr>
        <w:fldChar w:fldCharType="separate"/>
      </w:r>
      <w:r w:rsidR="00F137B8" w:rsidRPr="00F137B8">
        <w:rPr>
          <w:sz w:val="22"/>
          <w:szCs w:val="22"/>
        </w:rPr>
        <w:t>(Organi</w:t>
      </w:r>
      <w:ins w:id="46" w:author="James K. He" w:date="2023-08-06T18:53:00Z">
        <w:r w:rsidR="0073438F">
          <w:rPr>
            <w:sz w:val="22"/>
            <w:szCs w:val="22"/>
          </w:rPr>
          <w:t>z</w:t>
        </w:r>
      </w:ins>
      <w:del w:id="47" w:author="James K. He" w:date="2023-08-06T18:53:00Z">
        <w:r w:rsidR="00F137B8" w:rsidRPr="00F137B8" w:rsidDel="0073438F">
          <w:rPr>
            <w:sz w:val="22"/>
            <w:szCs w:val="22"/>
          </w:rPr>
          <w:delText>s</w:delText>
        </w:r>
      </w:del>
      <w:r w:rsidR="00F137B8" w:rsidRPr="00F137B8">
        <w:rPr>
          <w:sz w:val="22"/>
          <w:szCs w:val="22"/>
        </w:rPr>
        <w:t>ation for Economic Co-operation and Development, 2017)</w:t>
      </w:r>
      <w:r w:rsidRPr="00F137B8">
        <w:rPr>
          <w:sz w:val="22"/>
          <w:szCs w:val="22"/>
        </w:rPr>
        <w:fldChar w:fldCharType="end"/>
      </w:r>
      <w:r w:rsidRPr="00F137B8">
        <w:rPr>
          <w:sz w:val="22"/>
          <w:szCs w:val="22"/>
        </w:rPr>
        <w:t xml:space="preserve">. See </w:t>
      </w:r>
      <w:r w:rsidRPr="00F137B8">
        <w:rPr>
          <w:i/>
          <w:sz w:val="22"/>
          <w:szCs w:val="22"/>
        </w:rPr>
        <w:t>Appendix C: Supplementary Method</w:t>
      </w:r>
      <w:r w:rsidRPr="00F137B8">
        <w:rPr>
          <w:sz w:val="22"/>
          <w:szCs w:val="22"/>
        </w:rPr>
        <w:t xml:space="preserve"> for detailed data sources.</w:t>
      </w:r>
    </w:p>
    <w:p w14:paraId="799B19DD" w14:textId="3372098B" w:rsidR="00D63A29" w:rsidRPr="00F137B8" w:rsidRDefault="00000000">
      <w:pPr>
        <w:rPr>
          <w:sz w:val="22"/>
          <w:szCs w:val="22"/>
        </w:rPr>
      </w:pPr>
      <w:r w:rsidRPr="00F137B8">
        <w:rPr>
          <w:b/>
          <w:sz w:val="22"/>
          <w:szCs w:val="22"/>
        </w:rPr>
        <w:t>Economic conditions.</w:t>
      </w:r>
      <w:r w:rsidRPr="00F137B8">
        <w:rPr>
          <w:sz w:val="22"/>
          <w:szCs w:val="22"/>
        </w:rPr>
        <w:t xml:space="preserve"> As pre-registered, both economic controls of GDP per capita</w:t>
      </w:r>
      <w:r w:rsidR="00224017">
        <w:rPr>
          <w:sz w:val="22"/>
          <w:szCs w:val="22"/>
        </w:rPr>
        <w:t xml:space="preserve"> </w:t>
      </w:r>
      <w:r w:rsidRPr="00F137B8">
        <w:rPr>
          <w:sz w:val="22"/>
          <w:szCs w:val="22"/>
        </w:rPr>
        <w:t xml:space="preserve">and GDP per capita by Price Purchasing Parity (PPP) </w:t>
      </w:r>
      <w:r w:rsidR="00F14698">
        <w:rPr>
          <w:sz w:val="22"/>
          <w:szCs w:val="22"/>
        </w:rPr>
        <w:t xml:space="preserve">were </w:t>
      </w:r>
      <w:r w:rsidRPr="00F137B8">
        <w:rPr>
          <w:sz w:val="22"/>
          <w:szCs w:val="22"/>
        </w:rPr>
        <w:t>retrieved from</w:t>
      </w:r>
      <w:r w:rsidR="00F14698">
        <w:rPr>
          <w:sz w:val="22"/>
          <w:szCs w:val="22"/>
        </w:rPr>
        <w:t xml:space="preserve"> (1)</w:t>
      </w:r>
      <w:r w:rsidRPr="00F137B8">
        <w:rPr>
          <w:sz w:val="22"/>
          <w:szCs w:val="22"/>
        </w:rPr>
        <w:t xml:space="preserve"> </w:t>
      </w:r>
      <w:r w:rsidR="00F14698">
        <w:rPr>
          <w:sz w:val="22"/>
          <w:szCs w:val="22"/>
        </w:rPr>
        <w:t>t</w:t>
      </w:r>
      <w:r w:rsidRPr="00F137B8">
        <w:rPr>
          <w:sz w:val="22"/>
          <w:szCs w:val="22"/>
        </w:rPr>
        <w:t xml:space="preserve">he United Nations </w:t>
      </w:r>
      <w:r w:rsidRPr="00F137B8">
        <w:rPr>
          <w:sz w:val="22"/>
          <w:szCs w:val="22"/>
        </w:rPr>
        <w:fldChar w:fldCharType="begin"/>
      </w:r>
      <w:r w:rsidR="0073438F">
        <w:rPr>
          <w:sz w:val="22"/>
          <w:szCs w:val="22"/>
        </w:rPr>
        <w:instrText xml:space="preserve"> ADDIN ZOTERO_ITEM CSL_CITATION {"citationID":"XC6ccVCL","properties":{"formattedCitation":"(The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and </w:t>
      </w:r>
      <w:r w:rsidR="00F14698">
        <w:rPr>
          <w:sz w:val="22"/>
          <w:szCs w:val="22"/>
        </w:rPr>
        <w:t>(2) the</w:t>
      </w:r>
      <w:r w:rsidRPr="00F137B8">
        <w:rPr>
          <w:sz w:val="22"/>
          <w:szCs w:val="22"/>
        </w:rPr>
        <w:t xml:space="preserve"> World Bank </w:t>
      </w:r>
      <w:r w:rsidRPr="00F137B8">
        <w:rPr>
          <w:sz w:val="22"/>
          <w:szCs w:val="22"/>
        </w:rPr>
        <w:fldChar w:fldCharType="begin"/>
      </w:r>
      <w:r w:rsidR="0073438F">
        <w:rPr>
          <w:sz w:val="22"/>
          <w:szCs w:val="22"/>
        </w:rPr>
        <w:instrText xml:space="preserve"> ADDIN ZOTERO_ITEM CSL_CITATION {"citationID":"YbZ8XvKz","properties":{"formattedCitation":"(The World Bank, 2019)","plainCitation":"(The World Bank, 2019)","noteIndex":0},"citationItems":[{"id":146,"uris":["http://zotero.org/users/11894436/items/VW4VZTR9"],"itemData":{"id":146,"type":"document","title":"The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(The World Bank, 2019)</w:t>
      </w:r>
      <w:r w:rsidRPr="00F137B8">
        <w:rPr>
          <w:sz w:val="22"/>
          <w:szCs w:val="22"/>
        </w:rPr>
        <w:fldChar w:fldCharType="end"/>
      </w:r>
      <w:r w:rsidRPr="00F137B8">
        <w:rPr>
          <w:sz w:val="22"/>
          <w:szCs w:val="22"/>
        </w:rPr>
        <w:t>.</w:t>
      </w:r>
    </w:p>
    <w:p w14:paraId="4E3C1EF5" w14:textId="47825AF8" w:rsidR="00D63A29" w:rsidRPr="00F137B8" w:rsidRDefault="00000000">
      <w:pPr>
        <w:rPr>
          <w:sz w:val="22"/>
          <w:szCs w:val="22"/>
        </w:rPr>
      </w:pPr>
      <w:r w:rsidRPr="00F137B8">
        <w:rPr>
          <w:b/>
          <w:sz w:val="22"/>
          <w:szCs w:val="22"/>
        </w:rPr>
        <w:t>Urbani</w:t>
      </w:r>
      <w:r w:rsidR="00F14698">
        <w:rPr>
          <w:b/>
          <w:sz w:val="22"/>
          <w:szCs w:val="22"/>
        </w:rPr>
        <w:t>z</w:t>
      </w:r>
      <w:r w:rsidRPr="00F137B8">
        <w:rPr>
          <w:b/>
          <w:sz w:val="22"/>
          <w:szCs w:val="22"/>
        </w:rPr>
        <w:t>ation.</w:t>
      </w:r>
      <w:r w:rsidRPr="00F137B8">
        <w:rPr>
          <w:sz w:val="22"/>
          <w:szCs w:val="22"/>
        </w:rPr>
        <w:t xml:space="preserve"> As pre-registered, urbanization rate </w:t>
      </w:r>
      <w:r w:rsidR="00F14698">
        <w:rPr>
          <w:sz w:val="22"/>
          <w:szCs w:val="22"/>
        </w:rPr>
        <w:t>was</w:t>
      </w:r>
      <w:r w:rsidRPr="00F137B8">
        <w:rPr>
          <w:sz w:val="22"/>
          <w:szCs w:val="22"/>
        </w:rPr>
        <w:t xml:space="preserve"> retrieved from The United Nations </w:t>
      </w:r>
      <w:r w:rsidRPr="00F137B8">
        <w:rPr>
          <w:sz w:val="22"/>
          <w:szCs w:val="22"/>
        </w:rPr>
        <w:fldChar w:fldCharType="begin"/>
      </w:r>
      <w:r w:rsidR="0073438F">
        <w:rPr>
          <w:sz w:val="22"/>
          <w:szCs w:val="22"/>
        </w:rPr>
        <w:instrText xml:space="preserve"> ADDIN ZOTERO_ITEM CSL_CITATION {"citationID":"fa89deKd","properties":{"formattedCitation":"(The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urban density, urban population ratio, ratio of population in the </w:t>
      </w:r>
      <w:r w:rsidRPr="00F137B8">
        <w:rPr>
          <w:sz w:val="22"/>
          <w:szCs w:val="22"/>
        </w:rPr>
        <w:lastRenderedPageBreak/>
        <w:t xml:space="preserve">largest city, and ratio of metropolitan population </w:t>
      </w:r>
      <w:r w:rsidR="00F14698">
        <w:rPr>
          <w:sz w:val="22"/>
          <w:szCs w:val="22"/>
        </w:rPr>
        <w:t>were</w:t>
      </w:r>
      <w:r w:rsidRPr="00F137B8">
        <w:rPr>
          <w:sz w:val="22"/>
          <w:szCs w:val="22"/>
        </w:rPr>
        <w:t xml:space="preserve"> retrieved from </w:t>
      </w:r>
      <w:r w:rsidR="00F14698">
        <w:rPr>
          <w:sz w:val="22"/>
          <w:szCs w:val="22"/>
        </w:rPr>
        <w:t>t</w:t>
      </w:r>
      <w:r w:rsidRPr="00F137B8">
        <w:rPr>
          <w:sz w:val="22"/>
          <w:szCs w:val="22"/>
        </w:rPr>
        <w:t xml:space="preserve">he World Bank </w:t>
      </w:r>
      <w:r w:rsidRPr="00F137B8">
        <w:rPr>
          <w:sz w:val="22"/>
          <w:szCs w:val="22"/>
        </w:rPr>
        <w:fldChar w:fldCharType="begin"/>
      </w:r>
      <w:r w:rsidR="0073438F">
        <w:rPr>
          <w:sz w:val="22"/>
          <w:szCs w:val="22"/>
        </w:rPr>
        <w:instrText xml:space="preserve"> ADDIN ZOTERO_ITEM CSL_CITATION {"citationID":"Wfiz6AYG","properties":{"formattedCitation":"(The World Bank, 2019)","plainCitation":"(The World Bank, 2019)","dontUpdate":true,"noteIndex":0},"citationItems":[{"id":146,"uris":["http://zotero.org/users/11894436/items/VW4VZTR9"],"itemData":{"id":146,"type":"document","title":"The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(2019)</w:t>
      </w:r>
      <w:r w:rsidRPr="00F137B8">
        <w:rPr>
          <w:sz w:val="22"/>
          <w:szCs w:val="22"/>
        </w:rPr>
        <w:fldChar w:fldCharType="end"/>
      </w:r>
      <w:r w:rsidRPr="00F137B8">
        <w:rPr>
          <w:sz w:val="22"/>
          <w:szCs w:val="22"/>
        </w:rPr>
        <w:t>; and urbanization rate from IPUMS-I (2019).</w:t>
      </w:r>
    </w:p>
    <w:p w14:paraId="737C7797" w14:textId="77777777" w:rsidR="00D63A29" w:rsidRPr="00F137B8" w:rsidRDefault="00D63A29">
      <w:pPr>
        <w:rPr>
          <w:sz w:val="22"/>
          <w:szCs w:val="22"/>
        </w:rPr>
      </w:pPr>
    </w:p>
    <w:p w14:paraId="0904CCDA" w14:textId="77777777" w:rsidR="00D63A29" w:rsidRPr="00F137B8" w:rsidRDefault="00000000">
      <w:pPr>
        <w:pStyle w:val="Heading2"/>
        <w:rPr>
          <w:sz w:val="22"/>
          <w:szCs w:val="22"/>
        </w:rPr>
      </w:pPr>
      <w:bookmarkStart w:id="48" w:name="_lrhk2bu69ijc" w:colFirst="0" w:colLast="0"/>
      <w:bookmarkEnd w:id="48"/>
      <w:r w:rsidRPr="00F137B8">
        <w:rPr>
          <w:sz w:val="22"/>
          <w:szCs w:val="22"/>
        </w:rPr>
        <w:t>Analysis Plan</w:t>
      </w:r>
    </w:p>
    <w:p w14:paraId="18337761" w14:textId="331F510F" w:rsidR="00D63A29" w:rsidRPr="00F137B8" w:rsidRDefault="00000000">
      <w:pPr>
        <w:pStyle w:val="Heading3"/>
        <w:rPr>
          <w:sz w:val="22"/>
          <w:szCs w:val="22"/>
        </w:rPr>
      </w:pPr>
      <w:bookmarkStart w:id="49" w:name="_e81ze0sq482l" w:colFirst="0" w:colLast="0"/>
      <w:bookmarkEnd w:id="49"/>
      <w:r w:rsidRPr="00F137B8">
        <w:rPr>
          <w:sz w:val="22"/>
          <w:szCs w:val="22"/>
        </w:rPr>
        <w:t xml:space="preserve">Descriptive </w:t>
      </w:r>
      <w:r w:rsidR="00657312">
        <w:rPr>
          <w:sz w:val="22"/>
          <w:szCs w:val="22"/>
        </w:rPr>
        <w:t>a</w:t>
      </w:r>
      <w:r w:rsidRPr="00F137B8">
        <w:rPr>
          <w:sz w:val="22"/>
          <w:szCs w:val="22"/>
        </w:rPr>
        <w:t>nalysis</w:t>
      </w:r>
    </w:p>
    <w:p w14:paraId="09776FDA" w14:textId="49C91E2B" w:rsidR="00D63A29" w:rsidRPr="00F137B8" w:rsidRDefault="00000000">
      <w:pPr>
        <w:rPr>
          <w:sz w:val="22"/>
          <w:szCs w:val="22"/>
        </w:rPr>
      </w:pPr>
      <w:r w:rsidRPr="00F137B8">
        <w:rPr>
          <w:sz w:val="22"/>
          <w:szCs w:val="22"/>
        </w:rPr>
        <w:t xml:space="preserve">We first visualized global variation in national courage by mapping out the 80 country-level courage scores. Descriptive statistics, including Pearson product-moment correlation coefficients, mean, and standard deviations, are computed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and </w:t>
      </w:r>
      <w:r w:rsidR="00BF47A1">
        <w:rPr>
          <w:sz w:val="22"/>
          <w:szCs w:val="22"/>
        </w:rPr>
        <w:t xml:space="preserve">each of the cultural reference </w:t>
      </w:r>
      <w:r w:rsidRPr="00F137B8">
        <w:rPr>
          <w:sz w:val="22"/>
          <w:szCs w:val="22"/>
        </w:rPr>
        <w:t>construct</w:t>
      </w:r>
      <w:r w:rsidR="00BF47A1">
        <w:rPr>
          <w:sz w:val="22"/>
          <w:szCs w:val="22"/>
        </w:rPr>
        <w:t>s</w:t>
      </w:r>
      <w:r w:rsidRPr="00F137B8">
        <w:rPr>
          <w:sz w:val="22"/>
          <w:szCs w:val="22"/>
        </w:rPr>
        <w:t xml:space="preserve"> (i.e., the six Hofstede cultural dimensions,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BF47A1">
        <w:rPr>
          <w:sz w:val="22"/>
          <w:szCs w:val="22"/>
        </w:rPr>
        <w:t>)</w:t>
      </w:r>
      <w:r w:rsidRPr="00F137B8">
        <w:rPr>
          <w:sz w:val="22"/>
          <w:szCs w:val="22"/>
        </w:rPr>
        <w:t>,</w:t>
      </w:r>
      <w:r w:rsidR="00BF47A1">
        <w:rPr>
          <w:sz w:val="22"/>
          <w:szCs w:val="22"/>
        </w:rPr>
        <w:t xml:space="preserve"> and outcome variables (i.e.,</w:t>
      </w:r>
      <w:r w:rsidRPr="00F137B8">
        <w:rPr>
          <w:sz w:val="22"/>
          <w:szCs w:val="22"/>
        </w:rPr>
        <w:t xml:space="preserve"> innovation, and terrorism) as well as the three control constructs (i.e., educational attainment, economic conditions, urbanization). </w:t>
      </w:r>
    </w:p>
    <w:p w14:paraId="460AA6BB" w14:textId="30B6B732" w:rsidR="00D63A29" w:rsidRPr="00F137B8" w:rsidRDefault="00000000">
      <w:pPr>
        <w:pStyle w:val="Heading3"/>
        <w:rPr>
          <w:sz w:val="22"/>
          <w:szCs w:val="22"/>
        </w:rPr>
      </w:pPr>
      <w:bookmarkStart w:id="50" w:name="_375vrjf05nwk" w:colFirst="0" w:colLast="0"/>
      <w:bookmarkEnd w:id="50"/>
      <w:r w:rsidRPr="00F137B8">
        <w:rPr>
          <w:sz w:val="22"/>
          <w:szCs w:val="22"/>
        </w:rPr>
        <w:t xml:space="preserve">Specification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w:t>
      </w:r>
    </w:p>
    <w:p w14:paraId="4091A4E2" w14:textId="5264DEA1" w:rsidR="00D63A29" w:rsidRDefault="00000000" w:rsidP="00BF47A1">
      <w:pPr>
        <w:rPr>
          <w:sz w:val="22"/>
          <w:szCs w:val="22"/>
        </w:rPr>
      </w:pPr>
      <w:r w:rsidRPr="00F137B8">
        <w:rPr>
          <w:b/>
          <w:sz w:val="22"/>
          <w:szCs w:val="22"/>
        </w:rPr>
        <w:t>Background</w:t>
      </w:r>
      <w:r w:rsidR="00BF47A1">
        <w:rPr>
          <w:b/>
          <w:sz w:val="22"/>
          <w:szCs w:val="22"/>
        </w:rPr>
        <w:t xml:space="preserve"> &amp; Procedure</w:t>
      </w:r>
      <w:r w:rsidRPr="00F137B8">
        <w:rPr>
          <w:b/>
          <w:sz w:val="22"/>
          <w:szCs w:val="22"/>
        </w:rPr>
        <w:t>.</w:t>
      </w:r>
      <w:r w:rsidRPr="00F137B8">
        <w:rPr>
          <w:sz w:val="22"/>
          <w:szCs w:val="22"/>
        </w:rPr>
        <w:t xml:space="preserve"> </w:t>
      </w:r>
      <w:r w:rsidR="00BF47A1">
        <w:rPr>
          <w:sz w:val="22"/>
          <w:szCs w:val="22"/>
        </w:rPr>
        <w:t>As</w:t>
      </w:r>
      <w:r w:rsidR="009C48C8">
        <w:rPr>
          <w:sz w:val="22"/>
          <w:szCs w:val="22"/>
        </w:rPr>
        <w:t xml:space="preserve"> </w:t>
      </w:r>
      <w:r w:rsidRPr="00F137B8">
        <w:rPr>
          <w:sz w:val="22"/>
          <w:szCs w:val="22"/>
        </w:rPr>
        <w:t>multiple operational options exist for the key-dependent and control constructs, any single choice of analytical specification (i.e., which measure of the dependent construct and what sets of control measures to adopt when performing regressions) could introduce subjective biases to the results</w:t>
      </w:r>
      <w:r w:rsidR="008D6951">
        <w:rPr>
          <w:sz w:val="22"/>
          <w:szCs w:val="22"/>
        </w:rPr>
        <w:t xml:space="preserve"> </w:t>
      </w:r>
      <w:r w:rsidR="008D6951">
        <w:rPr>
          <w:sz w:val="22"/>
          <w:szCs w:val="22"/>
        </w:rPr>
        <w:fldChar w:fldCharType="begin"/>
      </w:r>
      <w:r w:rsidR="0073438F">
        <w:rPr>
          <w:sz w:val="22"/>
          <w:szCs w:val="22"/>
        </w:rPr>
        <w:instrText xml:space="preserve"> ADDIN ZOTERO_ITEM CSL_CITATION {"citationID":"pKOZDlHD","properties":{"formattedCitation":"(Steegen et al., 2016)","plainCitation":"(Steegen et al., 2016)","noteIndex":0},"citationItems":[{"id":"Az8xqIyv/QzsQJyle","uris":["http://zotero.org/users/9287993/items/TR4AV69Q"],"itemData":{"id":2230,"type":"article-journal","abstract":"Empirical research inevitably includes constructing a data set by processing raw data into a form ready for statistical analysis. Data processing often involves choices among several reasonable options for excluding, transforming, and coding data. We suggest that instead of performing only one analysis, researchers could perform a multiverse analysis, which involves performing all analyses across the whole set of alternatively processed data sets corresponding to a large set of reasonable scenarios. Using an example focusing on the effect of fertility on religiosity and political attitudes, we show that analyzing a single data set can be misleading and propose a multiverse analysis as an alternative practice. A multiverse analysis offers an idea of how much the conclusions change because of arbitrary choices in data construction and gives pointers as to which choices are most consequential in the fragility of the result.","container-title":"Perspectives on Psychological Science","DOI":"10.1177/1745691616658637","ISSN":"1745-6916, 1745-6924","issue":"5","journalAbbreviation":"Perspect Psychol Sci","language":"en","page":"702-712","source":"DOI.org (Crossref)","title":"Increasing Transparency Through a Multiverse Analysis","volume":"11","author":[{"family":"Steegen","given":"Sara"},{"family":"Tuerlinckx","given":"Francis"},{"family":"Gelman","given":"Andrew"},{"family":"Vanpaemel","given":"Wolf"}],"issued":{"date-parts":[["2016",9]]}}}],"schema":"https://github.com/citation-style-language/schema/raw/master/csl-citation.json"} </w:instrText>
      </w:r>
      <w:r w:rsidR="008D6951">
        <w:rPr>
          <w:sz w:val="22"/>
          <w:szCs w:val="22"/>
        </w:rPr>
        <w:fldChar w:fldCharType="separate"/>
      </w:r>
      <w:r w:rsidR="008D6951">
        <w:rPr>
          <w:noProof/>
          <w:sz w:val="22"/>
          <w:szCs w:val="22"/>
        </w:rPr>
        <w:t>(Steegen et al., 2016)</w:t>
      </w:r>
      <w:r w:rsidR="008D6951">
        <w:rPr>
          <w:sz w:val="22"/>
          <w:szCs w:val="22"/>
        </w:rPr>
        <w:fldChar w:fldCharType="end"/>
      </w:r>
      <w:r w:rsidR="008D6951">
        <w:rPr>
          <w:sz w:val="22"/>
          <w:szCs w:val="22"/>
        </w:rPr>
        <w:t xml:space="preserve">. </w:t>
      </w:r>
      <w:r w:rsidRPr="00F137B8">
        <w:rPr>
          <w:sz w:val="22"/>
          <w:szCs w:val="22"/>
        </w:rPr>
        <w:t xml:space="preserve">Therefore, as pre-registered, this work adopts </w:t>
      </w:r>
      <w:r w:rsidR="00657312">
        <w:rPr>
          <w:sz w:val="22"/>
          <w:szCs w:val="22"/>
        </w:rPr>
        <w:t>s</w:t>
      </w:r>
      <w:r w:rsidRPr="00F137B8">
        <w:rPr>
          <w:sz w:val="22"/>
          <w:szCs w:val="22"/>
        </w:rPr>
        <w:t xml:space="preserve">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 (SCA</w:t>
      </w:r>
      <w:r w:rsidR="00BF47A1">
        <w:rPr>
          <w:sz w:val="22"/>
          <w:szCs w:val="22"/>
        </w:rPr>
        <w:t xml:space="preserve">; </w:t>
      </w:r>
      <w:r w:rsidRPr="00F137B8">
        <w:rPr>
          <w:sz w:val="22"/>
          <w:szCs w:val="22"/>
        </w:rPr>
        <w:fldChar w:fldCharType="begin"/>
      </w:r>
      <w:r w:rsidR="0073438F">
        <w:rPr>
          <w:sz w:val="22"/>
          <w:szCs w:val="22"/>
        </w:rPr>
        <w:instrText xml:space="preserve"> ADDIN ZOTERO_ITEM CSL_CITATION {"citationID":"MK16pgvB","properties":{"formattedCitation":"(Orben &amp; Przybylski, 2019; Simonsohn et al., 2020)","plainCitation":"(Orben &amp; Przybylski, 2019; Simonsohn et al., 2020)","dontUpdate":true,"noteIndex":0},"citationItems":[{"id":141,"uris":["http://zotero.org/users/11894436/items/ZH55HRQA"],"itemData":{"id":141,"type":"article-journal","container-title":"Nature Human Behaviour","issue":"2","note":"publisher: Nature Publishing Group","page":"173–182","title":"The association between adolescent well-being and digital technology use","volume":"3","author":[{"family":"Orben","given":"Amy"},{"family":"Przybylski","given":"Andrew K"}],"issued":{"date-parts":[["2019"]]}}},{"id":59,"uris":["http://zotero.org/users/11894436/items/6QL5NYBX"],"itemData":{"id":59,"type":"article-journal","abstract":"Empirical results hinge on analytical decisions that are defensible, arbitrary and motivated. These decisions probably introduce bias (towards the narrative put forward by the authors), and they certainly involve variability not reflected by standard errors. To address this source of noise and bias, we introduce specification curve analysis, which consists of three steps: (1) identifying the set of theoretically justified, statistically valid and non-redundant specifications; (2) displaying the results graphically, allowing readers to identify consequential specifications decisions; and (3) conducting joint inference across all specifications. We illustrate the use of this technique by applying it to three findings from two different papers, one investigating discrimination based on distinctively Black names, the other investigating the effect of assigning female versus male names to hurricanes. Specification curve analysis reveals that one finding is robust, one is weak and one is not robust at all.","container-title":"Nature Human Behaviour","DOI":"10.1038/s41562-020-0912-z","ISSN":"2397-3374","issue":"11","journalAbbreviation":"Nat Hum Behav","language":"en","license":"2020 The Author(s), under exclusive licence to Springer Nature Limited","note":"number: 11\npublisher: Nature Publishing Group","page":"1208-1214","source":"www.nature.com","title":"Specification curve analysis","volume":"4","author":[{"family":"Simonsohn","given":"Uri"},{"family":"Simmons","given":"Joseph P."},{"family":"Nelson","given":"Leif D."}],"issued":{"date-parts":[["2020",11]]}}}],"schema":"https://github.com/citation-style-language/schema/raw/master/csl-citation.json"} </w:instrText>
      </w:r>
      <w:r w:rsidRPr="00F137B8">
        <w:rPr>
          <w:sz w:val="22"/>
          <w:szCs w:val="22"/>
        </w:rPr>
        <w:fldChar w:fldCharType="separate"/>
      </w:r>
      <w:proofErr w:type="spellStart"/>
      <w:r w:rsidR="00F137B8" w:rsidRPr="00F137B8">
        <w:rPr>
          <w:sz w:val="22"/>
          <w:szCs w:val="22"/>
        </w:rPr>
        <w:t>Orben</w:t>
      </w:r>
      <w:proofErr w:type="spellEnd"/>
      <w:r w:rsidR="00F137B8" w:rsidRPr="00F137B8">
        <w:rPr>
          <w:sz w:val="22"/>
          <w:szCs w:val="22"/>
        </w:rPr>
        <w:t xml:space="preserve"> &amp; Przybylski, 2019; </w:t>
      </w:r>
      <w:proofErr w:type="spellStart"/>
      <w:r w:rsidR="00F137B8" w:rsidRPr="00F137B8">
        <w:rPr>
          <w:sz w:val="22"/>
          <w:szCs w:val="22"/>
        </w:rPr>
        <w:t>Simonsohn</w:t>
      </w:r>
      <w:proofErr w:type="spellEnd"/>
      <w:r w:rsidR="00F137B8" w:rsidRPr="00F137B8">
        <w:rPr>
          <w:sz w:val="22"/>
          <w:szCs w:val="22"/>
        </w:rPr>
        <w:t xml:space="preserve"> et al., 2020)</w:t>
      </w:r>
      <w:r w:rsidRPr="00F137B8">
        <w:rPr>
          <w:sz w:val="22"/>
          <w:szCs w:val="22"/>
        </w:rPr>
        <w:fldChar w:fldCharType="end"/>
      </w:r>
      <w:r w:rsidR="00BF47A1">
        <w:rPr>
          <w:sz w:val="22"/>
          <w:szCs w:val="22"/>
        </w:rPr>
        <w:t xml:space="preserve"> an advanced regression method, that</w:t>
      </w:r>
      <w:r w:rsidRPr="00F137B8">
        <w:rPr>
          <w:sz w:val="22"/>
          <w:szCs w:val="22"/>
        </w:rPr>
        <w:t xml:space="preserve"> circumvents </w:t>
      </w:r>
      <w:r w:rsidR="009C48C8">
        <w:rPr>
          <w:sz w:val="22"/>
          <w:szCs w:val="22"/>
        </w:rPr>
        <w:t>modeling</w:t>
      </w:r>
      <w:r w:rsidRPr="00F137B8">
        <w:rPr>
          <w:sz w:val="22"/>
          <w:szCs w:val="22"/>
        </w:rPr>
        <w:t xml:space="preserve"> biases </w:t>
      </w:r>
      <w:r w:rsidR="00BF47A1">
        <w:rPr>
          <w:sz w:val="22"/>
          <w:szCs w:val="22"/>
        </w:rPr>
        <w:t>due to arbitrary-yet-defensible</w:t>
      </w:r>
      <w:r w:rsidRPr="00F137B8">
        <w:rPr>
          <w:sz w:val="22"/>
          <w:szCs w:val="22"/>
        </w:rPr>
        <w:t xml:space="preserve"> analytical decisions by following three steps: 1) considering all reasonable specifications, 2) computing effect-size estimation for each specification, rank them to produce a “specification curve” visualizing the effect sizes of all reasonable specifications, and 3) evaluating the association</w:t>
      </w:r>
      <w:r w:rsidR="00BF47A1">
        <w:rPr>
          <w:sz w:val="22"/>
          <w:szCs w:val="22"/>
        </w:rPr>
        <w:t xml:space="preserve"> </w:t>
      </w:r>
      <w:r w:rsidR="007D70CF">
        <w:rPr>
          <w:sz w:val="22"/>
          <w:szCs w:val="22"/>
        </w:rPr>
        <w:t>in question</w:t>
      </w:r>
      <w:r w:rsidRPr="00F137B8">
        <w:rPr>
          <w:sz w:val="22"/>
          <w:szCs w:val="22"/>
        </w:rPr>
        <w:t xml:space="preserve"> by taking the effect size estimations of all reasonable analytical alternatives into account.</w:t>
      </w:r>
    </w:p>
    <w:p w14:paraId="62BBEEB9" w14:textId="07F7C627" w:rsidR="00BF47A1" w:rsidRPr="00F137B8" w:rsidRDefault="00BF47A1" w:rsidP="00224017">
      <w:pPr>
        <w:rPr>
          <w:sz w:val="22"/>
          <w:szCs w:val="22"/>
        </w:rPr>
      </w:pPr>
      <w:r w:rsidRPr="00F137B8">
        <w:rPr>
          <w:sz w:val="22"/>
          <w:szCs w:val="22"/>
        </w:rPr>
        <w:t xml:space="preserve">All SCA analyses are conducted in the R environment </w:t>
      </w:r>
      <w:r w:rsidRPr="00F137B8">
        <w:rPr>
          <w:sz w:val="22"/>
          <w:szCs w:val="22"/>
        </w:rPr>
        <w:fldChar w:fldCharType="begin"/>
      </w:r>
      <w:r w:rsidR="0073438F">
        <w:rPr>
          <w:sz w:val="22"/>
          <w:szCs w:val="22"/>
        </w:rPr>
        <w:instrText xml:space="preserve"> ADDIN ZOTERO_ITEM CSL_CITATION {"citationID":"ba7L21dP","properties":{"formattedCitation":"(R Core Team, 2022)","plainCitation":"(R Core Team, 2022)","noteIndex":0},"citationItems":[{"id":158,"uris":["http://zotero.org/users/11894436/items/Z73JTI4N"],"itemData":{"id":158,"type":"book","event-place":"Vienna,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Pr="00F137B8">
        <w:rPr>
          <w:sz w:val="22"/>
          <w:szCs w:val="22"/>
        </w:rPr>
        <w:fldChar w:fldCharType="separate"/>
      </w:r>
      <w:r w:rsidRPr="00F137B8">
        <w:rPr>
          <w:sz w:val="22"/>
          <w:szCs w:val="22"/>
        </w:rPr>
        <w:t>(R Core Team, 2022)</w:t>
      </w:r>
      <w:r w:rsidRPr="00F137B8">
        <w:rPr>
          <w:sz w:val="22"/>
          <w:szCs w:val="22"/>
        </w:rPr>
        <w:fldChar w:fldCharType="end"/>
      </w:r>
      <w:r w:rsidRPr="00F137B8">
        <w:rPr>
          <w:sz w:val="22"/>
          <w:szCs w:val="22"/>
        </w:rPr>
        <w:t xml:space="preserve"> and are publicly available through our OSF project repository:</w:t>
      </w:r>
      <w:r w:rsidR="008D6951">
        <w:rPr>
          <w:sz w:val="22"/>
          <w:szCs w:val="22"/>
        </w:rPr>
        <w:t xml:space="preserve"> </w:t>
      </w:r>
      <w:ins w:id="51" w:author="James K. He" w:date="2023-08-06T18:54:00Z">
        <w:r w:rsidR="0073438F">
          <w:rPr>
            <w:sz w:val="22"/>
            <w:szCs w:val="22"/>
          </w:rPr>
          <w:fldChar w:fldCharType="begin"/>
        </w:r>
        <w:r w:rsidR="0073438F">
          <w:rPr>
            <w:sz w:val="22"/>
            <w:szCs w:val="22"/>
          </w:rPr>
          <w:instrText xml:space="preserve"> HYPERLINK "</w:instrText>
        </w:r>
      </w:ins>
      <w:r w:rsidR="0073438F" w:rsidRPr="00F137B8">
        <w:rPr>
          <w:sz w:val="22"/>
          <w:szCs w:val="22"/>
        </w:rPr>
        <w:instrText>https://osf.io/g5wjt/?view_only=5e384f80983a43d5a29a33154e5f922a</w:instrText>
      </w:r>
      <w:ins w:id="52" w:author="James K. He" w:date="2023-08-06T18:54:00Z">
        <w:r w:rsidR="0073438F">
          <w:rPr>
            <w:sz w:val="22"/>
            <w:szCs w:val="22"/>
          </w:rPr>
          <w:instrText xml:space="preserve">" </w:instrText>
        </w:r>
        <w:r w:rsidR="0073438F">
          <w:rPr>
            <w:sz w:val="22"/>
            <w:szCs w:val="22"/>
          </w:rPr>
          <w:fldChar w:fldCharType="separate"/>
        </w:r>
      </w:ins>
      <w:r w:rsidR="0073438F" w:rsidRPr="00D4282E">
        <w:rPr>
          <w:rStyle w:val="Hyperlink"/>
          <w:sz w:val="22"/>
          <w:szCs w:val="22"/>
        </w:rPr>
        <w:t>https://osf.io/g5wjt/?view_only=5e384f80983a43d5a29a33154e5f922a</w:t>
      </w:r>
      <w:ins w:id="53" w:author="James K. He" w:date="2023-08-06T18:54:00Z">
        <w:r w:rsidR="0073438F">
          <w:rPr>
            <w:sz w:val="22"/>
            <w:szCs w:val="22"/>
          </w:rPr>
          <w:fldChar w:fldCharType="end"/>
        </w:r>
      </w:ins>
      <w:r w:rsidRPr="00F137B8">
        <w:rPr>
          <w:sz w:val="22"/>
          <w:szCs w:val="22"/>
        </w:rPr>
        <w:t>.</w:t>
      </w:r>
    </w:p>
    <w:p w14:paraId="2E6F565B" w14:textId="7AFFD9C7" w:rsidR="00D63A29" w:rsidRPr="00F137B8" w:rsidRDefault="00000000">
      <w:pPr>
        <w:ind w:left="-20"/>
        <w:rPr>
          <w:sz w:val="22"/>
          <w:szCs w:val="22"/>
        </w:rPr>
      </w:pPr>
      <w:r w:rsidRPr="00F137B8">
        <w:rPr>
          <w:b/>
          <w:i/>
          <w:sz w:val="22"/>
          <w:szCs w:val="22"/>
        </w:rPr>
        <w:lastRenderedPageBreak/>
        <w:t xml:space="preserve">Step 1: Creating </w:t>
      </w:r>
      <w:r w:rsidR="00657312">
        <w:rPr>
          <w:b/>
          <w:i/>
          <w:sz w:val="22"/>
          <w:szCs w:val="22"/>
        </w:rPr>
        <w:t>s</w:t>
      </w:r>
      <w:r w:rsidRPr="00F137B8">
        <w:rPr>
          <w:b/>
          <w:i/>
          <w:sz w:val="22"/>
          <w:szCs w:val="22"/>
        </w:rPr>
        <w:t xml:space="preserve">pecifications. </w:t>
      </w:r>
      <w:r w:rsidRPr="00F137B8">
        <w:rPr>
          <w:sz w:val="22"/>
          <w:szCs w:val="22"/>
        </w:rPr>
        <w:t>For each association of interest (</w:t>
      </w:r>
      <w:r w:rsidRPr="00F137B8">
        <w:rPr>
          <w:i/>
          <w:sz w:val="22"/>
          <w:szCs w:val="22"/>
        </w:rPr>
        <w:t>i.e.</w:t>
      </w:r>
      <w:r w:rsidRPr="00F137B8">
        <w:rPr>
          <w:sz w:val="22"/>
          <w:szCs w:val="22"/>
        </w:rPr>
        <w:t xml:space="preserve">, </w:t>
      </w:r>
      <w:r w:rsidR="008538BA">
        <w:rPr>
          <w:sz w:val="22"/>
          <w:szCs w:val="22"/>
        </w:rPr>
        <w:t>c</w:t>
      </w:r>
      <w:r w:rsidRPr="00F137B8">
        <w:rPr>
          <w:sz w:val="22"/>
          <w:szCs w:val="22"/>
        </w:rPr>
        <w:t xml:space="preserve">ourage &amp; </w:t>
      </w:r>
      <w:r w:rsidR="00256372">
        <w:rPr>
          <w:sz w:val="22"/>
          <w:szCs w:val="22"/>
        </w:rPr>
        <w:t>i</w:t>
      </w:r>
      <w:r w:rsidRPr="00F137B8">
        <w:rPr>
          <w:sz w:val="22"/>
          <w:szCs w:val="22"/>
        </w:rPr>
        <w:t xml:space="preserve">ndividualism, </w:t>
      </w:r>
      <w:r w:rsidR="00256372">
        <w:rPr>
          <w:sz w:val="22"/>
          <w:szCs w:val="22"/>
        </w:rPr>
        <w:t>c</w:t>
      </w:r>
      <w:r w:rsidRPr="00F137B8">
        <w:rPr>
          <w:sz w:val="22"/>
          <w:szCs w:val="22"/>
        </w:rPr>
        <w:t xml:space="preserve">ourage &amp; </w:t>
      </w:r>
      <w:r w:rsidR="00256372">
        <w:rPr>
          <w:sz w:val="22"/>
          <w:szCs w:val="22"/>
        </w:rPr>
        <w:t>t</w:t>
      </w:r>
      <w:r w:rsidRPr="00F137B8">
        <w:rPr>
          <w:sz w:val="22"/>
          <w:szCs w:val="22"/>
        </w:rPr>
        <w:t xml:space="preserve">errorism, </w:t>
      </w:r>
      <w:r w:rsidRPr="00F137B8">
        <w:rPr>
          <w:i/>
          <w:sz w:val="22"/>
          <w:szCs w:val="22"/>
        </w:rPr>
        <w:t>etc.</w:t>
      </w:r>
      <w:r w:rsidRPr="00F137B8">
        <w:rPr>
          <w:sz w:val="22"/>
          <w:szCs w:val="22"/>
        </w:rPr>
        <w:t xml:space="preserve">), a set of reasonable analytical specifications is created. This is done by enumerating all possible combinations between the options of the dependent construct measures, called </w:t>
      </w:r>
      <w:r w:rsidRPr="00F137B8">
        <w:rPr>
          <w:i/>
          <w:sz w:val="22"/>
          <w:szCs w:val="22"/>
        </w:rPr>
        <w:t>d</w:t>
      </w:r>
      <w:r w:rsidRPr="00F137B8">
        <w:rPr>
          <w:sz w:val="22"/>
          <w:szCs w:val="22"/>
        </w:rPr>
        <w:t xml:space="preserve"> (e.g., individualism can be measured by either Hofstede or IPUMS-I, its </w:t>
      </w:r>
      <w:r w:rsidRPr="00F137B8">
        <w:rPr>
          <w:i/>
          <w:sz w:val="22"/>
          <w:szCs w:val="22"/>
        </w:rPr>
        <w:t>d</w:t>
      </w:r>
      <w:r w:rsidRPr="00F137B8">
        <w:rPr>
          <w:sz w:val="22"/>
          <w:szCs w:val="22"/>
        </w:rPr>
        <w:t xml:space="preserve"> would therefore be 2), the options of educational controls (15 possible measures and 1 option for “Not Controlling”), the 7 + 1 options of GDP controls, and the 6 + 1 options of urbanization controls, yielding a total of </w:t>
      </w:r>
      <w:del w:id="54" w:author="James K. He" w:date="2023-08-06T18:55:00Z">
        <w:r w:rsidRPr="00F137B8" w:rsidDel="0073438F">
          <w:rPr>
            <w:sz w:val="22"/>
            <w:szCs w:val="22"/>
          </w:rPr>
          <w:delText>­</w:delText>
        </w:r>
      </w:del>
      <w:r w:rsidRPr="00F137B8">
        <w:rPr>
          <w:i/>
          <w:sz w:val="22"/>
          <w:szCs w:val="22"/>
        </w:rPr>
        <w:t xml:space="preserve">K = d </w:t>
      </w:r>
      <w:r w:rsidRPr="00F137B8">
        <w:rPr>
          <w:sz w:val="22"/>
          <w:szCs w:val="22"/>
        </w:rPr>
        <w:t>* 16 * 8 * 7 = 896</w:t>
      </w:r>
      <w:r w:rsidRPr="00F137B8">
        <w:rPr>
          <w:i/>
          <w:sz w:val="22"/>
          <w:szCs w:val="22"/>
        </w:rPr>
        <w:t>d</w:t>
      </w:r>
      <w:r w:rsidRPr="00F137B8">
        <w:rPr>
          <w:sz w:val="22"/>
          <w:szCs w:val="22"/>
        </w:rPr>
        <w:t xml:space="preserve"> specifications for each association of interest. Simply put, as we measure </w:t>
      </w:r>
      <w:r w:rsidR="008538BA">
        <w:rPr>
          <w:sz w:val="22"/>
          <w:szCs w:val="22"/>
        </w:rPr>
        <w:t>t</w:t>
      </w:r>
      <w:r w:rsidRPr="00F137B8">
        <w:rPr>
          <w:sz w:val="22"/>
          <w:szCs w:val="22"/>
        </w:rPr>
        <w:t xml:space="preserve">errorism using one measurement, there </w:t>
      </w:r>
      <w:r w:rsidR="009C48C8">
        <w:rPr>
          <w:sz w:val="22"/>
          <w:szCs w:val="22"/>
        </w:rPr>
        <w:t xml:space="preserve">are </w:t>
      </w:r>
      <w:r w:rsidRPr="00F137B8">
        <w:rPr>
          <w:sz w:val="22"/>
          <w:szCs w:val="22"/>
        </w:rPr>
        <w:t xml:space="preserve">896 models for it, and as we measure </w:t>
      </w:r>
      <w:r w:rsidR="00256372">
        <w:rPr>
          <w:sz w:val="22"/>
          <w:szCs w:val="22"/>
        </w:rPr>
        <w:t>i</w:t>
      </w:r>
      <w:r w:rsidRPr="00F137B8">
        <w:rPr>
          <w:sz w:val="22"/>
          <w:szCs w:val="22"/>
        </w:rPr>
        <w:t>ndividualism in two distinct ways, there are 1,792 models (896*2).</w:t>
      </w:r>
    </w:p>
    <w:p w14:paraId="0050BC40" w14:textId="74BC10F2" w:rsidR="00D63A29" w:rsidRPr="00F137B8" w:rsidRDefault="00000000">
      <w:pPr>
        <w:rPr>
          <w:sz w:val="22"/>
          <w:szCs w:val="22"/>
        </w:rPr>
      </w:pPr>
      <w:r w:rsidRPr="00F137B8">
        <w:rPr>
          <w:b/>
          <w:i/>
          <w:sz w:val="22"/>
          <w:szCs w:val="22"/>
        </w:rPr>
        <w:t xml:space="preserve">Step 2: Estimating </w:t>
      </w:r>
      <w:r w:rsidR="00657312">
        <w:rPr>
          <w:b/>
          <w:i/>
          <w:sz w:val="22"/>
          <w:szCs w:val="22"/>
        </w:rPr>
        <w:t>e</w:t>
      </w:r>
      <w:r w:rsidRPr="00F137B8">
        <w:rPr>
          <w:b/>
          <w:i/>
          <w:sz w:val="22"/>
          <w:szCs w:val="22"/>
        </w:rPr>
        <w:t xml:space="preserve">ffect </w:t>
      </w:r>
      <w:r w:rsidR="00657312">
        <w:rPr>
          <w:b/>
          <w:i/>
          <w:sz w:val="22"/>
          <w:szCs w:val="22"/>
        </w:rPr>
        <w:t>s</w:t>
      </w:r>
      <w:r w:rsidRPr="00F137B8">
        <w:rPr>
          <w:b/>
          <w:i/>
          <w:sz w:val="22"/>
          <w:szCs w:val="22"/>
        </w:rPr>
        <w:t>izes.</w:t>
      </w:r>
      <w:r w:rsidRPr="00F137B8">
        <w:rPr>
          <w:sz w:val="22"/>
          <w:szCs w:val="22"/>
        </w:rPr>
        <w:t xml:space="preserve"> </w:t>
      </w:r>
      <w:r w:rsidR="007D70CF">
        <w:rPr>
          <w:sz w:val="22"/>
          <w:szCs w:val="22"/>
        </w:rPr>
        <w:t>For</w:t>
      </w:r>
      <w:r w:rsidRPr="00F137B8">
        <w:rPr>
          <w:sz w:val="22"/>
          <w:szCs w:val="22"/>
        </w:rPr>
        <w:t xml:space="preserve"> each association of interest, for the </w:t>
      </w:r>
      <w:r w:rsidR="007D70CF">
        <w:rPr>
          <w:sz w:val="22"/>
          <w:szCs w:val="22"/>
        </w:rPr>
        <w:t>K</w:t>
      </w:r>
      <w:r w:rsidRPr="00F137B8">
        <w:rPr>
          <w:sz w:val="22"/>
          <w:szCs w:val="22"/>
          <w:vertAlign w:val="superscript"/>
        </w:rPr>
        <w:t xml:space="preserve">th </w:t>
      </w:r>
      <w:r w:rsidRPr="00F137B8">
        <w:rPr>
          <w:sz w:val="22"/>
          <w:szCs w:val="22"/>
        </w:rPr>
        <w:t xml:space="preserve">specification, a linear regression with the specified model is performed, producing a </w:t>
      </w:r>
      <w:r w:rsidR="009C48C8">
        <w:rPr>
          <w:sz w:val="22"/>
          <w:szCs w:val="22"/>
        </w:rPr>
        <w:t>standardized</w:t>
      </w:r>
      <w:r w:rsidRPr="00F137B8">
        <w:rPr>
          <w:sz w:val="22"/>
          <w:szCs w:val="22"/>
        </w:rPr>
        <w:t xml:space="preserve"> regression coefficient β</w:t>
      </w:r>
      <w:r w:rsidRPr="00F137B8">
        <w:rPr>
          <w:sz w:val="22"/>
          <w:szCs w:val="22"/>
          <w:vertAlign w:val="subscript"/>
        </w:rPr>
        <w:t xml:space="preserve">k </w:t>
      </w:r>
      <w:r w:rsidRPr="00F137B8">
        <w:rPr>
          <w:sz w:val="22"/>
          <w:szCs w:val="22"/>
        </w:rPr>
        <w:t>and corresponding significance value p</w:t>
      </w:r>
      <w:r w:rsidRPr="00F137B8">
        <w:rPr>
          <w:sz w:val="22"/>
          <w:szCs w:val="22"/>
          <w:vertAlign w:val="subscript"/>
        </w:rPr>
        <w:t>k</w:t>
      </w:r>
      <w:r w:rsidRPr="00F137B8">
        <w:rPr>
          <w:sz w:val="22"/>
          <w:szCs w:val="22"/>
        </w:rPr>
        <w:t xml:space="preserve">. </w:t>
      </w:r>
      <w:commentRangeStart w:id="55"/>
      <w:commentRangeStart w:id="56"/>
      <w:r w:rsidRPr="00F137B8">
        <w:rPr>
          <w:sz w:val="22"/>
          <w:szCs w:val="22"/>
        </w:rPr>
        <w:t xml:space="preserve">All </w:t>
      </w:r>
      <w:r w:rsidR="007D70CF">
        <w:rPr>
          <w:sz w:val="22"/>
          <w:szCs w:val="22"/>
        </w:rPr>
        <w:t>K</w:t>
      </w:r>
      <w:r w:rsidRPr="00F137B8">
        <w:rPr>
          <w:sz w:val="22"/>
          <w:szCs w:val="22"/>
        </w:rPr>
        <w:t xml:space="preserve"> </w:t>
      </w:r>
      <w:del w:id="57" w:author="James K. He" w:date="2023-08-06T18:59:00Z">
        <w:r w:rsidRPr="00F137B8" w:rsidDel="0073438F">
          <w:rPr>
            <w:sz w:val="22"/>
            <w:szCs w:val="22"/>
          </w:rPr>
          <w:delText xml:space="preserve">number </w:delText>
        </w:r>
        <w:commentRangeEnd w:id="55"/>
        <w:r w:rsidR="007D70CF" w:rsidDel="0073438F">
          <w:rPr>
            <w:rStyle w:val="CommentReference"/>
          </w:rPr>
          <w:commentReference w:id="55"/>
        </w:r>
        <w:commentRangeEnd w:id="56"/>
        <w:r w:rsidR="0073438F" w:rsidDel="0073438F">
          <w:rPr>
            <w:rStyle w:val="CommentReference"/>
          </w:rPr>
          <w:commentReference w:id="56"/>
        </w:r>
        <w:r w:rsidRPr="00F137B8" w:rsidDel="0073438F">
          <w:rPr>
            <w:sz w:val="22"/>
            <w:szCs w:val="22"/>
          </w:rPr>
          <w:delText xml:space="preserve">of </w:delText>
        </w:r>
      </w:del>
      <w:r w:rsidRPr="00F137B8">
        <w:rPr>
          <w:sz w:val="22"/>
          <w:szCs w:val="22"/>
        </w:rPr>
        <w:t xml:space="preserve">β values are then ranked and visualized on a curve where the horizontal axis denotes the specification ranks, and the vertical axis denotes the size of β. </w:t>
      </w:r>
    </w:p>
    <w:p w14:paraId="345298E6" w14:textId="6A840768" w:rsidR="00D63A29" w:rsidRPr="00F137B8" w:rsidRDefault="00000000">
      <w:pPr>
        <w:rPr>
          <w:sz w:val="22"/>
          <w:szCs w:val="22"/>
        </w:rPr>
      </w:pPr>
      <w:r w:rsidRPr="00F137B8">
        <w:rPr>
          <w:b/>
          <w:i/>
          <w:sz w:val="22"/>
          <w:szCs w:val="22"/>
        </w:rPr>
        <w:t xml:space="preserve">Step 3: Evaluating </w:t>
      </w:r>
      <w:r w:rsidR="00657312">
        <w:rPr>
          <w:b/>
          <w:i/>
          <w:sz w:val="22"/>
          <w:szCs w:val="22"/>
        </w:rPr>
        <w:t>a</w:t>
      </w:r>
      <w:r w:rsidRPr="00F137B8">
        <w:rPr>
          <w:b/>
          <w:i/>
          <w:sz w:val="22"/>
          <w:szCs w:val="22"/>
        </w:rPr>
        <w:t xml:space="preserve">ssociations. </w:t>
      </w:r>
      <w:r w:rsidR="007D70CF">
        <w:rPr>
          <w:bCs/>
          <w:iCs/>
          <w:sz w:val="22"/>
          <w:szCs w:val="22"/>
        </w:rPr>
        <w:t xml:space="preserve">Within the SCA framework </w:t>
      </w:r>
      <w:r w:rsidR="007D70CF">
        <w:rPr>
          <w:sz w:val="22"/>
          <w:szCs w:val="22"/>
        </w:rPr>
        <w:t>t</w:t>
      </w:r>
      <w:r w:rsidRPr="00F137B8">
        <w:rPr>
          <w:sz w:val="22"/>
          <w:szCs w:val="22"/>
        </w:rPr>
        <w:t xml:space="preserve">he overall strength of </w:t>
      </w:r>
      <w:r w:rsidR="007D70CF">
        <w:rPr>
          <w:sz w:val="22"/>
          <w:szCs w:val="22"/>
        </w:rPr>
        <w:t xml:space="preserve">an </w:t>
      </w:r>
      <w:r w:rsidRPr="00F137B8">
        <w:rPr>
          <w:sz w:val="22"/>
          <w:szCs w:val="22"/>
        </w:rPr>
        <w:t>association across all specifications is evaluated through SCA descriptive statistics and</w:t>
      </w:r>
      <w:r w:rsidR="007D70CF">
        <w:rPr>
          <w:sz w:val="22"/>
          <w:szCs w:val="22"/>
        </w:rPr>
        <w:t xml:space="preserve"> formally</w:t>
      </w:r>
      <w:r w:rsidRPr="00F137B8">
        <w:rPr>
          <w:sz w:val="22"/>
          <w:szCs w:val="22"/>
        </w:rPr>
        <w:t xml:space="preserve"> tested through </w:t>
      </w:r>
      <w:r w:rsidR="007D70CF">
        <w:rPr>
          <w:sz w:val="22"/>
          <w:szCs w:val="22"/>
        </w:rPr>
        <w:t xml:space="preserve">an </w:t>
      </w:r>
      <w:r w:rsidRPr="00F137B8">
        <w:rPr>
          <w:sz w:val="22"/>
          <w:szCs w:val="22"/>
        </w:rPr>
        <w:t xml:space="preserve">SCA bootstrapping test, </w:t>
      </w:r>
      <w:r w:rsidR="007D70CF">
        <w:rPr>
          <w:sz w:val="22"/>
          <w:szCs w:val="22"/>
        </w:rPr>
        <w:t>as laid out by</w:t>
      </w:r>
      <w:r w:rsidRPr="00F137B8">
        <w:rPr>
          <w:sz w:val="22"/>
          <w:szCs w:val="22"/>
        </w:rPr>
        <w:t xml:space="preserve"> </w:t>
      </w:r>
      <w:proofErr w:type="spellStart"/>
      <w:r w:rsidRPr="00F137B8">
        <w:rPr>
          <w:sz w:val="22"/>
          <w:szCs w:val="22"/>
        </w:rPr>
        <w:t>Simonsohn</w:t>
      </w:r>
      <w:proofErr w:type="spellEnd"/>
      <w:r w:rsidRPr="00F137B8">
        <w:rPr>
          <w:sz w:val="22"/>
          <w:szCs w:val="22"/>
        </w:rPr>
        <w:t xml:space="preserve"> et al. (2020). </w:t>
      </w:r>
      <w:r w:rsidR="007D70CF">
        <w:rPr>
          <w:sz w:val="22"/>
          <w:szCs w:val="22"/>
        </w:rPr>
        <w:t>In line with that, here, we discuss</w:t>
      </w:r>
      <w:r w:rsidRPr="00F137B8">
        <w:rPr>
          <w:sz w:val="22"/>
          <w:szCs w:val="22"/>
        </w:rPr>
        <w:t xml:space="preserve"> three SCA statistics: </w:t>
      </w:r>
      <w:r w:rsidR="007D70CF">
        <w:rPr>
          <w:sz w:val="22"/>
          <w:szCs w:val="22"/>
        </w:rPr>
        <w:t>(</w:t>
      </w:r>
      <w:r w:rsidRPr="00F137B8">
        <w:rPr>
          <w:sz w:val="22"/>
          <w:szCs w:val="22"/>
        </w:rPr>
        <w:t xml:space="preserve">1) the </w:t>
      </w:r>
      <w:r w:rsidR="009C48C8">
        <w:rPr>
          <w:sz w:val="22"/>
          <w:szCs w:val="22"/>
        </w:rPr>
        <w:t>median effect size</w:t>
      </w:r>
      <w:r w:rsidRPr="00F137B8">
        <w:rPr>
          <w:sz w:val="22"/>
          <w:szCs w:val="22"/>
        </w:rPr>
        <w:t xml:space="preserve">, </w:t>
      </w:r>
      <w:r w:rsidR="007D70CF">
        <w:rPr>
          <w:sz w:val="22"/>
          <w:szCs w:val="22"/>
        </w:rPr>
        <w:t>(</w:t>
      </w:r>
      <w:r w:rsidRPr="00F137B8">
        <w:rPr>
          <w:sz w:val="22"/>
          <w:szCs w:val="22"/>
        </w:rPr>
        <w:t xml:space="preserve">2) the number of specifications that yielded </w:t>
      </w:r>
      <w:r w:rsidRPr="00F137B8">
        <w:rPr>
          <w:i/>
          <w:sz w:val="22"/>
          <w:szCs w:val="22"/>
        </w:rPr>
        <w:t>p</w:t>
      </w:r>
      <w:r w:rsidRPr="00F137B8">
        <w:rPr>
          <w:i/>
          <w:sz w:val="22"/>
          <w:szCs w:val="22"/>
          <w:vertAlign w:val="subscript"/>
        </w:rPr>
        <w:t>k</w:t>
      </w:r>
      <w:r w:rsidRPr="00F137B8">
        <w:rPr>
          <w:sz w:val="22"/>
          <w:szCs w:val="22"/>
          <w:vertAlign w:val="subscript"/>
        </w:rPr>
        <w:t xml:space="preserve"> </w:t>
      </w:r>
      <w:r w:rsidRPr="00F137B8">
        <w:rPr>
          <w:sz w:val="22"/>
          <w:szCs w:val="22"/>
        </w:rPr>
        <w:t xml:space="preserve">&lt; .05, and </w:t>
      </w:r>
      <w:r w:rsidR="007D70CF">
        <w:rPr>
          <w:sz w:val="22"/>
          <w:szCs w:val="22"/>
        </w:rPr>
        <w:t>(</w:t>
      </w:r>
      <w:r w:rsidRPr="00F137B8">
        <w:rPr>
          <w:sz w:val="22"/>
          <w:szCs w:val="22"/>
        </w:rPr>
        <w:t xml:space="preserve">3) the number of specifications that are </w:t>
      </w:r>
      <w:r w:rsidR="007D70CF">
        <w:rPr>
          <w:sz w:val="22"/>
          <w:szCs w:val="22"/>
        </w:rPr>
        <w:t xml:space="preserve">trending </w:t>
      </w:r>
      <w:r w:rsidRPr="00F137B8">
        <w:rPr>
          <w:sz w:val="22"/>
          <w:szCs w:val="22"/>
        </w:rPr>
        <w:t xml:space="preserve">in the dominant direction (+ / –). </w:t>
      </w:r>
      <w:r w:rsidR="007D70CF">
        <w:rPr>
          <w:sz w:val="22"/>
          <w:szCs w:val="22"/>
        </w:rPr>
        <w:t>Given that</w:t>
      </w:r>
      <w:r w:rsidR="007D70CF" w:rsidRPr="00F137B8">
        <w:rPr>
          <w:sz w:val="22"/>
          <w:szCs w:val="22"/>
        </w:rPr>
        <w:t xml:space="preserve"> </w:t>
      </w:r>
      <w:r w:rsidRPr="00F137B8">
        <w:rPr>
          <w:sz w:val="22"/>
          <w:szCs w:val="22"/>
        </w:rPr>
        <w:t>the specifications are not statistically independent from each other, conventional significance tests cannot be performed to check whether the observed SCA statistics are unlikely to be caused by chance, and bootstrapping significance testing is required. This is done by first simulating a pseudo dataset where the null hypothesis is true and then performing SCA on R = 500 random (with replacement) draws of the pseudo dataset. If more than 5% of the R draws in the pseudo datase</w:t>
      </w:r>
      <w:r w:rsidR="007D70CF">
        <w:rPr>
          <w:sz w:val="22"/>
          <w:szCs w:val="22"/>
        </w:rPr>
        <w:t>t</w:t>
      </w:r>
      <w:r w:rsidRPr="00F137B8">
        <w:rPr>
          <w:sz w:val="22"/>
          <w:szCs w:val="22"/>
        </w:rPr>
        <w:t xml:space="preserve"> yield SCA statistics that are more extreme than those observed in the real dataset, the observed results are treated as not distinguishable from chance and, therefore, not statistically significant. A p</w:t>
      </w:r>
      <w:r w:rsidR="0003081A">
        <w:rPr>
          <w:sz w:val="22"/>
          <w:szCs w:val="22"/>
        </w:rPr>
        <w:t xml:space="preserve"> </w:t>
      </w:r>
      <w:r w:rsidRPr="00F137B8">
        <w:rPr>
          <w:sz w:val="22"/>
          <w:szCs w:val="22"/>
        </w:rPr>
        <w:t xml:space="preserve">value can thus be calculated as the percentage of R draws that produce results at least as extreme as the observations. The proportion of specifications on </w:t>
      </w:r>
      <w:r w:rsidRPr="00F137B8">
        <w:rPr>
          <w:sz w:val="22"/>
          <w:szCs w:val="22"/>
        </w:rPr>
        <w:lastRenderedPageBreak/>
        <w:t xml:space="preserve">the dominant direction examines whether the observed direction of association is caused by chance. For example, it </w:t>
      </w:r>
      <w:r w:rsidR="007D70CF">
        <w:rPr>
          <w:sz w:val="22"/>
          <w:szCs w:val="22"/>
        </w:rPr>
        <w:t>would be</w:t>
      </w:r>
      <w:r w:rsidRPr="00F137B8">
        <w:rPr>
          <w:sz w:val="22"/>
          <w:szCs w:val="22"/>
        </w:rPr>
        <w:t xml:space="preserve"> </w:t>
      </w:r>
      <w:r w:rsidR="007D70CF">
        <w:rPr>
          <w:sz w:val="22"/>
          <w:szCs w:val="22"/>
        </w:rPr>
        <w:t xml:space="preserve">rather </w:t>
      </w:r>
      <w:r w:rsidRPr="00F137B8">
        <w:rPr>
          <w:sz w:val="22"/>
          <w:szCs w:val="22"/>
        </w:rPr>
        <w:t xml:space="preserve">likely that a positive association with 51% of specifications on the positive side </w:t>
      </w:r>
      <w:r w:rsidR="007D70CF">
        <w:rPr>
          <w:sz w:val="22"/>
          <w:szCs w:val="22"/>
        </w:rPr>
        <w:t>is</w:t>
      </w:r>
      <w:r w:rsidRPr="00F137B8">
        <w:rPr>
          <w:sz w:val="22"/>
          <w:szCs w:val="22"/>
        </w:rPr>
        <w:t xml:space="preserve"> only positive by chance, </w:t>
      </w:r>
      <w:r w:rsidR="007D70CF">
        <w:rPr>
          <w:sz w:val="22"/>
          <w:szCs w:val="22"/>
        </w:rPr>
        <w:t>whereas it would</w:t>
      </w:r>
      <w:r w:rsidRPr="00F137B8">
        <w:rPr>
          <w:sz w:val="22"/>
          <w:szCs w:val="22"/>
        </w:rPr>
        <w:t xml:space="preserve"> </w:t>
      </w:r>
      <w:r w:rsidR="007D70CF">
        <w:rPr>
          <w:sz w:val="22"/>
          <w:szCs w:val="22"/>
        </w:rPr>
        <w:t xml:space="preserve">be </w:t>
      </w:r>
      <w:r w:rsidRPr="00F137B8">
        <w:rPr>
          <w:sz w:val="22"/>
          <w:szCs w:val="22"/>
        </w:rPr>
        <w:t xml:space="preserve">less likely to be by chance </w:t>
      </w:r>
      <w:r w:rsidR="007D70CF">
        <w:rPr>
          <w:sz w:val="22"/>
          <w:szCs w:val="22"/>
        </w:rPr>
        <w:t>if</w:t>
      </w:r>
      <w:r w:rsidR="007D70CF" w:rsidRPr="00F137B8">
        <w:rPr>
          <w:sz w:val="22"/>
          <w:szCs w:val="22"/>
        </w:rPr>
        <w:t xml:space="preserve"> </w:t>
      </w:r>
      <w:r w:rsidRPr="00F137B8">
        <w:rPr>
          <w:sz w:val="22"/>
          <w:szCs w:val="22"/>
        </w:rPr>
        <w:t xml:space="preserve">90% of specifications </w:t>
      </w:r>
      <w:r w:rsidR="007D70CF">
        <w:rPr>
          <w:sz w:val="22"/>
          <w:szCs w:val="22"/>
        </w:rPr>
        <w:t>were</w:t>
      </w:r>
      <w:r w:rsidRPr="00F137B8">
        <w:rPr>
          <w:sz w:val="22"/>
          <w:szCs w:val="22"/>
        </w:rPr>
        <w:t xml:space="preserve"> positive. </w:t>
      </w:r>
      <w:r w:rsidR="00E27E9B">
        <w:rPr>
          <w:sz w:val="22"/>
          <w:szCs w:val="22"/>
        </w:rPr>
        <w:t xml:space="preserve">The measure of directionality is especially intriguing for cross-cultural research, that by the virtue of being on a country level, is inherently limited to a small sample, and therefore underpowered for small and modest effects. </w:t>
      </w:r>
      <w:r w:rsidRPr="00F137B8">
        <w:rPr>
          <w:sz w:val="22"/>
          <w:szCs w:val="22"/>
        </w:rPr>
        <w:t xml:space="preserve">See </w:t>
      </w:r>
      <w:r w:rsidRPr="00F137B8">
        <w:rPr>
          <w:i/>
          <w:sz w:val="22"/>
          <w:szCs w:val="22"/>
        </w:rPr>
        <w:t>Appendix C: Supplementary Method</w:t>
      </w:r>
      <w:r w:rsidRPr="00F137B8">
        <w:rPr>
          <w:sz w:val="22"/>
          <w:szCs w:val="22"/>
        </w:rPr>
        <w:t xml:space="preserve"> for further procedural details.</w:t>
      </w:r>
    </w:p>
    <w:p w14:paraId="5FC08B7E" w14:textId="01C61EDF" w:rsidR="00D63A29" w:rsidRPr="00F137B8" w:rsidRDefault="00000000">
      <w:pPr>
        <w:ind w:left="-20"/>
        <w:rPr>
          <w:sz w:val="22"/>
          <w:szCs w:val="22"/>
        </w:rPr>
      </w:pPr>
      <w:r w:rsidRPr="00F137B8">
        <w:rPr>
          <w:sz w:val="22"/>
          <w:szCs w:val="22"/>
        </w:rPr>
        <w:t xml:space="preserve">In addition to SCA statistics and bootstrapping tests, a specification summary table is also produced for each association of interest. The table </w:t>
      </w:r>
      <w:r w:rsidR="00CD3F49">
        <w:rPr>
          <w:sz w:val="22"/>
          <w:szCs w:val="22"/>
        </w:rPr>
        <w:t>exhibits</w:t>
      </w:r>
      <w:r w:rsidRPr="00F137B8">
        <w:rPr>
          <w:sz w:val="22"/>
          <w:szCs w:val="22"/>
        </w:rPr>
        <w:t xml:space="preserve"> how key analytical decisions, such as which measure to use as control, impact the three SCA statistics and the average model fit, allowing to recognize the impact of each analytical decision</w:t>
      </w:r>
      <w:r w:rsidR="00CD3F49">
        <w:rPr>
          <w:sz w:val="22"/>
          <w:szCs w:val="22"/>
        </w:rPr>
        <w:t xml:space="preserve"> in a </w:t>
      </w:r>
      <w:r w:rsidR="00CD3F49" w:rsidRPr="00F137B8">
        <w:rPr>
          <w:sz w:val="22"/>
          <w:szCs w:val="22"/>
        </w:rPr>
        <w:t>more straightforward</w:t>
      </w:r>
      <w:r w:rsidR="00CD3F49">
        <w:rPr>
          <w:sz w:val="22"/>
          <w:szCs w:val="22"/>
        </w:rPr>
        <w:t xml:space="preserve"> manner</w:t>
      </w:r>
      <w:r w:rsidRPr="00F137B8">
        <w:rPr>
          <w:sz w:val="22"/>
          <w:szCs w:val="22"/>
        </w:rPr>
        <w:t>.</w:t>
      </w:r>
    </w:p>
    <w:p w14:paraId="78B44420" w14:textId="77777777" w:rsidR="00D63A29" w:rsidRPr="00F137B8" w:rsidRDefault="00D63A29">
      <w:pPr>
        <w:ind w:firstLine="0"/>
        <w:rPr>
          <w:sz w:val="22"/>
          <w:szCs w:val="22"/>
        </w:rPr>
      </w:pPr>
    </w:p>
    <w:p w14:paraId="36A67A49" w14:textId="77777777" w:rsidR="00D63A29" w:rsidRPr="00F137B8" w:rsidRDefault="00000000">
      <w:pPr>
        <w:pStyle w:val="Heading1"/>
        <w:rPr>
          <w:sz w:val="22"/>
          <w:szCs w:val="22"/>
        </w:rPr>
      </w:pPr>
      <w:bookmarkStart w:id="58" w:name="_ycyo2ma85qn6" w:colFirst="0" w:colLast="0"/>
      <w:bookmarkEnd w:id="58"/>
      <w:r w:rsidRPr="00F137B8">
        <w:rPr>
          <w:sz w:val="22"/>
          <w:szCs w:val="22"/>
        </w:rPr>
        <w:t>Results</w:t>
      </w:r>
    </w:p>
    <w:p w14:paraId="2BAE0356" w14:textId="7C383B88" w:rsidR="00D63A29" w:rsidRPr="00F137B8" w:rsidRDefault="00000000">
      <w:pPr>
        <w:pStyle w:val="Heading2"/>
        <w:rPr>
          <w:sz w:val="22"/>
          <w:szCs w:val="22"/>
        </w:rPr>
      </w:pPr>
      <w:bookmarkStart w:id="59" w:name="_xnmlucrn9ts0" w:colFirst="0" w:colLast="0"/>
      <w:bookmarkEnd w:id="59"/>
      <w:r w:rsidRPr="00F137B8">
        <w:rPr>
          <w:sz w:val="22"/>
          <w:szCs w:val="22"/>
        </w:rPr>
        <w:t xml:space="preserve">Descriptive </w:t>
      </w:r>
      <w:r w:rsidR="00657312">
        <w:rPr>
          <w:sz w:val="22"/>
          <w:szCs w:val="22"/>
        </w:rPr>
        <w:t>a</w:t>
      </w:r>
      <w:r w:rsidRPr="00F137B8">
        <w:rPr>
          <w:sz w:val="22"/>
          <w:szCs w:val="22"/>
        </w:rPr>
        <w:t xml:space="preserve">nalysis </w:t>
      </w:r>
      <w:r w:rsidR="00657312">
        <w:rPr>
          <w:sz w:val="22"/>
          <w:szCs w:val="22"/>
        </w:rPr>
        <w:t>r</w:t>
      </w:r>
      <w:r w:rsidRPr="00F137B8">
        <w:rPr>
          <w:sz w:val="22"/>
          <w:szCs w:val="22"/>
        </w:rPr>
        <w:t>esults</w:t>
      </w:r>
    </w:p>
    <w:p w14:paraId="4DC2B24A" w14:textId="183538B9" w:rsidR="00D63A29" w:rsidRPr="00F137B8" w:rsidRDefault="00000000">
      <w:pPr>
        <w:rPr>
          <w:sz w:val="22"/>
          <w:szCs w:val="22"/>
        </w:rPr>
      </w:pPr>
      <w:r w:rsidRPr="004E1A36">
        <w:rPr>
          <w:bCs/>
          <w:sz w:val="22"/>
          <w:szCs w:val="22"/>
        </w:rPr>
        <w:t>Figure 1</w:t>
      </w:r>
      <w:r w:rsidRPr="00F137B8">
        <w:rPr>
          <w:sz w:val="22"/>
          <w:szCs w:val="22"/>
        </w:rPr>
        <w:t xml:space="preserve"> provides a world map </w:t>
      </w:r>
      <w:r w:rsidR="00CD3F49">
        <w:rPr>
          <w:sz w:val="22"/>
          <w:szCs w:val="22"/>
        </w:rPr>
        <w:t xml:space="preserve">showcasing </w:t>
      </w:r>
      <w:r w:rsidRPr="00F137B8">
        <w:rPr>
          <w:sz w:val="22"/>
          <w:szCs w:val="22"/>
        </w:rPr>
        <w:t xml:space="preserve">variation in </w:t>
      </w:r>
      <w:r w:rsidR="00967FB9">
        <w:rPr>
          <w:sz w:val="22"/>
          <w:szCs w:val="22"/>
        </w:rPr>
        <w:t>n</w:t>
      </w:r>
      <w:r w:rsidRPr="00F137B8">
        <w:rPr>
          <w:sz w:val="22"/>
          <w:szCs w:val="22"/>
        </w:rPr>
        <w:t xml:space="preserve">ational </w:t>
      </w:r>
      <w:r w:rsidR="00967FB9">
        <w:rPr>
          <w:sz w:val="22"/>
          <w:szCs w:val="22"/>
        </w:rPr>
        <w:t>c</w:t>
      </w:r>
      <w:r w:rsidRPr="00F137B8">
        <w:rPr>
          <w:sz w:val="22"/>
          <w:szCs w:val="22"/>
        </w:rPr>
        <w:t>ourage across the 80 countries represented in the current study. Overall, there is a concentration of relatively higher national courage in South</w:t>
      </w:r>
      <w:r w:rsidR="00CD3F49">
        <w:rPr>
          <w:sz w:val="22"/>
          <w:szCs w:val="22"/>
        </w:rPr>
        <w:t>ern</w:t>
      </w:r>
      <w:r w:rsidRPr="00F137B8">
        <w:rPr>
          <w:sz w:val="22"/>
          <w:szCs w:val="22"/>
        </w:rPr>
        <w:t xml:space="preserve"> Europe, South Africa, and South and Southeast Asia, while relatively lower national courage</w:t>
      </w:r>
      <w:r w:rsidR="00CD3F49">
        <w:rPr>
          <w:sz w:val="22"/>
          <w:szCs w:val="22"/>
        </w:rPr>
        <w:t xml:space="preserve"> emerges</w:t>
      </w:r>
      <w:r w:rsidRPr="00F137B8">
        <w:rPr>
          <w:sz w:val="22"/>
          <w:szCs w:val="22"/>
        </w:rPr>
        <w:t xml:space="preserve"> in Eastern Europe and Japan. Across the 80 countries, national courage scores vary substantially (Mean = 63.1, S.D. = 5.5, Range = [43.8, 71.7])</w:t>
      </w:r>
      <w:r w:rsidR="00CD3F49">
        <w:rPr>
          <w:sz w:val="22"/>
          <w:szCs w:val="22"/>
        </w:rPr>
        <w:t>. Individual country-level national courage scores are listed in</w:t>
      </w:r>
      <w:r w:rsidRPr="00F137B8">
        <w:rPr>
          <w:sz w:val="22"/>
          <w:szCs w:val="22"/>
        </w:rPr>
        <w:t xml:space="preserve"> </w:t>
      </w:r>
      <w:r w:rsidRPr="004E1A36">
        <w:rPr>
          <w:bCs/>
          <w:sz w:val="22"/>
          <w:szCs w:val="22"/>
        </w:rPr>
        <w:t>Table 3</w:t>
      </w:r>
      <w:r w:rsidR="00CD3F49" w:rsidRPr="004E1A36">
        <w:rPr>
          <w:bCs/>
          <w:sz w:val="22"/>
          <w:szCs w:val="22"/>
        </w:rPr>
        <w:t>.</w:t>
      </w:r>
    </w:p>
    <w:p w14:paraId="413E95A1" w14:textId="77777777" w:rsidR="00D63A29" w:rsidRDefault="00D63A29">
      <w:pPr>
        <w:ind w:firstLine="0"/>
        <w:rPr>
          <w:sz w:val="22"/>
          <w:szCs w:val="22"/>
        </w:rPr>
      </w:pPr>
    </w:p>
    <w:p w14:paraId="26A78CF5" w14:textId="77777777" w:rsidR="004E1A36" w:rsidRPr="00F137B8" w:rsidRDefault="004E1A36">
      <w:pPr>
        <w:ind w:firstLine="0"/>
        <w:rPr>
          <w:sz w:val="22"/>
          <w:szCs w:val="22"/>
        </w:rPr>
      </w:pPr>
    </w:p>
    <w:p w14:paraId="28F5AA5C" w14:textId="46BDAEE4" w:rsidR="00EC3B64" w:rsidRPr="008D6951" w:rsidRDefault="00000000">
      <w:pPr>
        <w:ind w:firstLine="0"/>
        <w:rPr>
          <w:i/>
          <w:sz w:val="22"/>
          <w:szCs w:val="22"/>
        </w:rPr>
      </w:pPr>
      <w:r w:rsidRPr="00F137B8">
        <w:rPr>
          <w:i/>
          <w:sz w:val="22"/>
          <w:szCs w:val="22"/>
        </w:rPr>
        <w:t xml:space="preserve">Figure 1. World </w:t>
      </w:r>
      <w:r w:rsidR="009C48C8">
        <w:rPr>
          <w:i/>
          <w:sz w:val="22"/>
          <w:szCs w:val="22"/>
        </w:rPr>
        <w:t>m</w:t>
      </w:r>
      <w:r w:rsidRPr="00F137B8">
        <w:rPr>
          <w:i/>
          <w:sz w:val="22"/>
          <w:szCs w:val="22"/>
        </w:rPr>
        <w:t xml:space="preserve">ap </w:t>
      </w:r>
      <w:r w:rsidR="009C48C8">
        <w:rPr>
          <w:i/>
          <w:sz w:val="22"/>
          <w:szCs w:val="22"/>
        </w:rPr>
        <w:t>p</w:t>
      </w:r>
      <w:r w:rsidRPr="00F137B8">
        <w:rPr>
          <w:i/>
          <w:sz w:val="22"/>
          <w:szCs w:val="22"/>
        </w:rPr>
        <w:t xml:space="preserve">lot, </w:t>
      </w:r>
      <w:r w:rsidR="009C48C8">
        <w:rPr>
          <w:i/>
          <w:sz w:val="22"/>
          <w:szCs w:val="22"/>
        </w:rPr>
        <w:t>n</w:t>
      </w:r>
      <w:r w:rsidRPr="00F137B8">
        <w:rPr>
          <w:i/>
          <w:sz w:val="22"/>
          <w:szCs w:val="22"/>
        </w:rPr>
        <w:t xml:space="preserve">ational </w:t>
      </w:r>
      <w:r w:rsidR="008538BA">
        <w:rPr>
          <w:i/>
          <w:sz w:val="22"/>
          <w:szCs w:val="22"/>
        </w:rPr>
        <w:t>c</w:t>
      </w:r>
      <w:r w:rsidRPr="00F137B8">
        <w:rPr>
          <w:i/>
          <w:sz w:val="22"/>
          <w:szCs w:val="22"/>
        </w:rPr>
        <w:t>ourage</w:t>
      </w:r>
      <w:commentRangeStart w:id="60"/>
      <w:commentRangeStart w:id="61"/>
      <w:commentRangeEnd w:id="60"/>
      <w:r>
        <w:commentReference w:id="60"/>
      </w:r>
      <w:commentRangeEnd w:id="61"/>
      <w:r w:rsidR="005A1887">
        <w:rPr>
          <w:rStyle w:val="CommentReference"/>
        </w:rPr>
        <w:commentReference w:id="61"/>
      </w:r>
    </w:p>
    <w:p w14:paraId="73955A52" w14:textId="5D55B739" w:rsidR="00EC3B64" w:rsidRDefault="00F93D2D">
      <w:pPr>
        <w:ind w:firstLine="0"/>
        <w:rPr>
          <w:sz w:val="22"/>
          <w:szCs w:val="22"/>
        </w:rPr>
      </w:pPr>
      <w:r w:rsidRPr="00F93D2D">
        <w:rPr>
          <w:noProof/>
          <w:sz w:val="22"/>
          <w:szCs w:val="22"/>
        </w:rPr>
        <w:lastRenderedPageBreak/>
        <w:drawing>
          <wp:inline distT="0" distB="0" distL="0" distR="0" wp14:anchorId="3C62E697" wp14:editId="415DE210">
            <wp:extent cx="5943600" cy="3281680"/>
            <wp:effectExtent l="0" t="0" r="0" b="0"/>
            <wp:docPr id="9" name="Picture 8">
              <a:extLst xmlns:a="http://schemas.openxmlformats.org/drawingml/2006/main">
                <a:ext uri="{FF2B5EF4-FFF2-40B4-BE49-F238E27FC236}">
                  <a16:creationId xmlns:a16="http://schemas.microsoft.com/office/drawing/2014/main" id="{28777584-4BE2-DAF8-D6A1-081E5772B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8777584-4BE2-DAF8-D6A1-081E5772B071}"/>
                        </a:ext>
                      </a:extLst>
                    </pic:cNvPr>
                    <pic:cNvPicPr>
                      <a:picLocks noChangeAspect="1"/>
                    </pic:cNvPicPr>
                  </pic:nvPicPr>
                  <pic:blipFill>
                    <a:blip r:embed="rId14"/>
                    <a:stretch>
                      <a:fillRect/>
                    </a:stretch>
                  </pic:blipFill>
                  <pic:spPr>
                    <a:xfrm>
                      <a:off x="0" y="0"/>
                      <a:ext cx="5943600" cy="3281680"/>
                    </a:xfrm>
                    <a:prstGeom prst="rect">
                      <a:avLst/>
                    </a:prstGeom>
                  </pic:spPr>
                </pic:pic>
              </a:graphicData>
            </a:graphic>
          </wp:inline>
        </w:drawing>
      </w:r>
    </w:p>
    <w:p w14:paraId="5D97D9A4" w14:textId="25FCAE7B" w:rsidR="00D63A29" w:rsidRPr="00F137B8" w:rsidRDefault="00000000">
      <w:pPr>
        <w:ind w:firstLine="0"/>
        <w:rPr>
          <w:sz w:val="22"/>
          <w:szCs w:val="22"/>
        </w:rPr>
      </w:pPr>
      <w:r w:rsidRPr="00F137B8">
        <w:rPr>
          <w:b/>
          <w:i/>
          <w:sz w:val="22"/>
          <w:szCs w:val="22"/>
        </w:rPr>
        <w:t>Notes</w:t>
      </w:r>
      <w:r w:rsidRPr="00F137B8">
        <w:rPr>
          <w:sz w:val="22"/>
          <w:szCs w:val="22"/>
        </w:rPr>
        <w:t xml:space="preserve">. </w:t>
      </w:r>
      <w:r w:rsidR="00CD3F49">
        <w:rPr>
          <w:sz w:val="22"/>
          <w:szCs w:val="22"/>
        </w:rPr>
        <w:t xml:space="preserve">Map of the geographical distribution of </w:t>
      </w:r>
      <w:r w:rsidR="00256372">
        <w:rPr>
          <w:sz w:val="22"/>
          <w:szCs w:val="22"/>
        </w:rPr>
        <w:t>n</w:t>
      </w:r>
      <w:r w:rsidR="00CD3F49">
        <w:rPr>
          <w:sz w:val="22"/>
          <w:szCs w:val="22"/>
        </w:rPr>
        <w:t xml:space="preserve">ational </w:t>
      </w:r>
      <w:r w:rsidR="00256372">
        <w:rPr>
          <w:sz w:val="22"/>
          <w:szCs w:val="22"/>
        </w:rPr>
        <w:t>c</w:t>
      </w:r>
      <w:r w:rsidR="00CD3F49">
        <w:rPr>
          <w:sz w:val="22"/>
          <w:szCs w:val="22"/>
        </w:rPr>
        <w:t>ourage</w:t>
      </w:r>
      <w:r w:rsidRPr="00F137B8">
        <w:rPr>
          <w:sz w:val="22"/>
          <w:szCs w:val="22"/>
        </w:rPr>
        <w:t xml:space="preserve">. Countries colored </w:t>
      </w:r>
      <w:r w:rsidR="00832C91">
        <w:rPr>
          <w:sz w:val="22"/>
          <w:szCs w:val="22"/>
        </w:rPr>
        <w:t xml:space="preserve">in shades of red have comparatively higher </w:t>
      </w:r>
      <w:r w:rsidRPr="00F137B8">
        <w:rPr>
          <w:sz w:val="22"/>
          <w:szCs w:val="22"/>
        </w:rPr>
        <w:t xml:space="preserve">national courage scores, and countries colored </w:t>
      </w:r>
      <w:r w:rsidR="00832C91">
        <w:rPr>
          <w:sz w:val="22"/>
          <w:szCs w:val="22"/>
        </w:rPr>
        <w:t xml:space="preserve">in shades of blue </w:t>
      </w:r>
      <w:r w:rsidRPr="00F137B8">
        <w:rPr>
          <w:sz w:val="22"/>
          <w:szCs w:val="22"/>
        </w:rPr>
        <w:t>have</w:t>
      </w:r>
      <w:r w:rsidR="00832C91">
        <w:rPr>
          <w:sz w:val="22"/>
          <w:szCs w:val="22"/>
        </w:rPr>
        <w:t xml:space="preserve"> comparatively</w:t>
      </w:r>
      <w:r w:rsidRPr="00F137B8">
        <w:rPr>
          <w:sz w:val="22"/>
          <w:szCs w:val="22"/>
        </w:rPr>
        <w:t xml:space="preserve"> lower national courage scores.</w:t>
      </w:r>
    </w:p>
    <w:p w14:paraId="258548A3" w14:textId="15F6F10F" w:rsidR="00D63A29" w:rsidRPr="00143339" w:rsidRDefault="00B7531A" w:rsidP="00143339">
      <w:r>
        <w:br w:type="page"/>
      </w:r>
    </w:p>
    <w:p w14:paraId="054069D0" w14:textId="4F8BDC98" w:rsidR="00D63A29" w:rsidRPr="00F137B8" w:rsidRDefault="00000000">
      <w:pPr>
        <w:spacing w:line="240" w:lineRule="auto"/>
        <w:ind w:firstLine="0"/>
        <w:rPr>
          <w:i/>
          <w:sz w:val="22"/>
          <w:szCs w:val="22"/>
        </w:rPr>
      </w:pPr>
      <w:r w:rsidRPr="00F137B8">
        <w:rPr>
          <w:i/>
          <w:sz w:val="22"/>
          <w:szCs w:val="22"/>
        </w:rPr>
        <w:lastRenderedPageBreak/>
        <w:t xml:space="preserve">Table 3. National </w:t>
      </w:r>
      <w:r w:rsidR="00657312">
        <w:rPr>
          <w:i/>
          <w:sz w:val="22"/>
          <w:szCs w:val="22"/>
        </w:rPr>
        <w:t>c</w:t>
      </w:r>
      <w:r w:rsidRPr="00F137B8">
        <w:rPr>
          <w:i/>
          <w:sz w:val="22"/>
          <w:szCs w:val="22"/>
        </w:rPr>
        <w:t xml:space="preserve">ourage </w:t>
      </w:r>
      <w:r w:rsidR="00657312">
        <w:rPr>
          <w:i/>
          <w:sz w:val="22"/>
          <w:szCs w:val="22"/>
        </w:rPr>
        <w:t>s</w:t>
      </w:r>
      <w:r w:rsidRPr="00F137B8">
        <w:rPr>
          <w:i/>
          <w:sz w:val="22"/>
          <w:szCs w:val="22"/>
        </w:rPr>
        <w:t>cores</w:t>
      </w:r>
    </w:p>
    <w:tbl>
      <w:tblPr>
        <w:tblW w:w="867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5"/>
        <w:gridCol w:w="1445"/>
        <w:gridCol w:w="1445"/>
        <w:gridCol w:w="1445"/>
        <w:gridCol w:w="1445"/>
        <w:gridCol w:w="1445"/>
      </w:tblGrid>
      <w:tr w:rsidR="00D63A29" w:rsidRPr="00F137B8" w14:paraId="086F4118" w14:textId="77777777" w:rsidTr="00971A30">
        <w:trPr>
          <w:trHeight w:val="227"/>
        </w:trPr>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7E958CBF" w14:textId="77777777" w:rsidR="00657312" w:rsidRDefault="00000000">
            <w:pPr>
              <w:spacing w:line="240" w:lineRule="auto"/>
              <w:ind w:firstLine="0"/>
              <w:rPr>
                <w:sz w:val="22"/>
                <w:szCs w:val="22"/>
              </w:rPr>
            </w:pPr>
            <w:r w:rsidRPr="00F137B8">
              <w:rPr>
                <w:sz w:val="22"/>
                <w:szCs w:val="22"/>
              </w:rPr>
              <w:t xml:space="preserve">Country </w:t>
            </w:r>
          </w:p>
          <w:p w14:paraId="132806D0" w14:textId="7C4BAF6B"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019A2086" w14:textId="173FB0D2"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10DE68AF" w14:textId="77777777" w:rsidR="00D63A29" w:rsidRPr="00F137B8" w:rsidRDefault="00000000">
            <w:pPr>
              <w:spacing w:line="240" w:lineRule="auto"/>
              <w:ind w:firstLine="0"/>
              <w:rPr>
                <w:sz w:val="22"/>
                <w:szCs w:val="22"/>
              </w:rPr>
            </w:pPr>
            <w:r w:rsidRPr="00F137B8">
              <w:rPr>
                <w:sz w:val="22"/>
                <w:szCs w:val="22"/>
              </w:rPr>
              <w:t>Rank</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6772184A" w14:textId="77777777" w:rsidR="00657312" w:rsidRDefault="00000000">
            <w:pPr>
              <w:spacing w:line="240" w:lineRule="auto"/>
              <w:ind w:firstLine="0"/>
              <w:rPr>
                <w:sz w:val="22"/>
                <w:szCs w:val="22"/>
              </w:rPr>
            </w:pPr>
            <w:r w:rsidRPr="00F137B8">
              <w:rPr>
                <w:sz w:val="22"/>
                <w:szCs w:val="22"/>
              </w:rPr>
              <w:t xml:space="preserve">Country </w:t>
            </w:r>
          </w:p>
          <w:p w14:paraId="3F62B74D" w14:textId="4A4580FC"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491ECD04" w14:textId="6177EC6E"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3DABF1FD" w14:textId="77777777" w:rsidR="00D63A29" w:rsidRPr="00F137B8" w:rsidRDefault="00000000">
            <w:pPr>
              <w:spacing w:line="240" w:lineRule="auto"/>
              <w:ind w:firstLine="0"/>
              <w:rPr>
                <w:sz w:val="22"/>
                <w:szCs w:val="22"/>
              </w:rPr>
            </w:pPr>
            <w:r w:rsidRPr="00F137B8">
              <w:rPr>
                <w:sz w:val="22"/>
                <w:szCs w:val="22"/>
              </w:rPr>
              <w:t>Rank</w:t>
            </w:r>
          </w:p>
        </w:tc>
      </w:tr>
      <w:tr w:rsidR="00D63A29" w:rsidRPr="00F137B8" w14:paraId="3D30E03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20E274" w14:textId="77777777" w:rsidR="00D63A29" w:rsidRPr="00F137B8" w:rsidRDefault="00000000">
            <w:pPr>
              <w:spacing w:line="240" w:lineRule="auto"/>
              <w:ind w:firstLine="0"/>
              <w:rPr>
                <w:sz w:val="22"/>
                <w:szCs w:val="22"/>
              </w:rPr>
            </w:pPr>
            <w:r w:rsidRPr="00F137B8">
              <w:rPr>
                <w:sz w:val="22"/>
                <w:szCs w:val="22"/>
              </w:rPr>
              <w:t>Argentina</w:t>
            </w:r>
          </w:p>
        </w:tc>
        <w:tc>
          <w:tcPr>
            <w:tcW w:w="1445" w:type="dxa"/>
            <w:tcBorders>
              <w:top w:val="nil"/>
              <w:left w:val="nil"/>
              <w:bottom w:val="nil"/>
              <w:right w:val="nil"/>
            </w:tcBorders>
            <w:tcMar>
              <w:top w:w="40" w:type="dxa"/>
              <w:left w:w="40" w:type="dxa"/>
              <w:bottom w:w="40" w:type="dxa"/>
              <w:right w:w="40" w:type="dxa"/>
            </w:tcMar>
            <w:vAlign w:val="center"/>
          </w:tcPr>
          <w:p w14:paraId="1B9C407A" w14:textId="77777777" w:rsidR="00D63A29" w:rsidRPr="00F137B8" w:rsidRDefault="00000000">
            <w:pPr>
              <w:spacing w:line="240" w:lineRule="auto"/>
              <w:ind w:firstLine="0"/>
              <w:rPr>
                <w:sz w:val="22"/>
                <w:szCs w:val="22"/>
              </w:rPr>
            </w:pPr>
            <w:r w:rsidRPr="00F137B8">
              <w:rPr>
                <w:sz w:val="22"/>
                <w:szCs w:val="22"/>
              </w:rPr>
              <w:t>63.5</w:t>
            </w:r>
          </w:p>
        </w:tc>
        <w:tc>
          <w:tcPr>
            <w:tcW w:w="1445" w:type="dxa"/>
            <w:tcBorders>
              <w:top w:val="nil"/>
              <w:left w:val="nil"/>
              <w:bottom w:val="nil"/>
              <w:right w:val="nil"/>
            </w:tcBorders>
            <w:tcMar>
              <w:top w:w="20" w:type="dxa"/>
              <w:left w:w="20" w:type="dxa"/>
              <w:bottom w:w="100" w:type="dxa"/>
              <w:right w:w="20" w:type="dxa"/>
            </w:tcMar>
            <w:vAlign w:val="center"/>
          </w:tcPr>
          <w:p w14:paraId="546254F9" w14:textId="77777777" w:rsidR="00D63A29" w:rsidRPr="00F137B8" w:rsidRDefault="00000000">
            <w:pPr>
              <w:spacing w:line="240" w:lineRule="auto"/>
              <w:ind w:firstLine="0"/>
              <w:rPr>
                <w:sz w:val="22"/>
                <w:szCs w:val="22"/>
              </w:rPr>
            </w:pPr>
            <w:r w:rsidRPr="00F137B8">
              <w:rPr>
                <w:sz w:val="22"/>
                <w:szCs w:val="22"/>
              </w:rPr>
              <w:t>46</w:t>
            </w:r>
          </w:p>
        </w:tc>
        <w:tc>
          <w:tcPr>
            <w:tcW w:w="1445" w:type="dxa"/>
            <w:tcBorders>
              <w:top w:val="nil"/>
              <w:left w:val="nil"/>
              <w:bottom w:val="nil"/>
              <w:right w:val="nil"/>
            </w:tcBorders>
            <w:tcMar>
              <w:top w:w="40" w:type="dxa"/>
              <w:left w:w="40" w:type="dxa"/>
              <w:bottom w:w="40" w:type="dxa"/>
              <w:right w:w="40" w:type="dxa"/>
            </w:tcMar>
            <w:vAlign w:val="center"/>
          </w:tcPr>
          <w:p w14:paraId="5B62A754" w14:textId="77777777" w:rsidR="00D63A29" w:rsidRPr="00F137B8" w:rsidRDefault="00000000">
            <w:pPr>
              <w:spacing w:line="240" w:lineRule="auto"/>
              <w:ind w:firstLine="0"/>
              <w:rPr>
                <w:sz w:val="22"/>
                <w:szCs w:val="22"/>
              </w:rPr>
            </w:pPr>
            <w:r w:rsidRPr="00F137B8">
              <w:rPr>
                <w:sz w:val="22"/>
                <w:szCs w:val="22"/>
              </w:rPr>
              <w:t>Malaysia</w:t>
            </w:r>
          </w:p>
        </w:tc>
        <w:tc>
          <w:tcPr>
            <w:tcW w:w="1445" w:type="dxa"/>
            <w:tcBorders>
              <w:top w:val="nil"/>
              <w:left w:val="nil"/>
              <w:bottom w:val="nil"/>
              <w:right w:val="nil"/>
            </w:tcBorders>
            <w:tcMar>
              <w:top w:w="40" w:type="dxa"/>
              <w:left w:w="40" w:type="dxa"/>
              <w:bottom w:w="40" w:type="dxa"/>
              <w:right w:w="40" w:type="dxa"/>
            </w:tcMar>
            <w:vAlign w:val="center"/>
          </w:tcPr>
          <w:p w14:paraId="72BA174E" w14:textId="77777777" w:rsidR="00D63A29" w:rsidRPr="00F137B8" w:rsidRDefault="00000000">
            <w:pPr>
              <w:spacing w:line="240" w:lineRule="auto"/>
              <w:ind w:firstLine="0"/>
              <w:rPr>
                <w:sz w:val="22"/>
                <w:szCs w:val="22"/>
              </w:rPr>
            </w:pPr>
            <w:r w:rsidRPr="00F137B8">
              <w:rPr>
                <w:sz w:val="22"/>
                <w:szCs w:val="22"/>
              </w:rPr>
              <w:t>68.4</w:t>
            </w:r>
          </w:p>
        </w:tc>
        <w:tc>
          <w:tcPr>
            <w:tcW w:w="1445" w:type="dxa"/>
            <w:tcBorders>
              <w:top w:val="nil"/>
              <w:left w:val="nil"/>
              <w:bottom w:val="nil"/>
              <w:right w:val="nil"/>
            </w:tcBorders>
            <w:tcMar>
              <w:top w:w="20" w:type="dxa"/>
              <w:left w:w="20" w:type="dxa"/>
              <w:bottom w:w="100" w:type="dxa"/>
              <w:right w:w="20" w:type="dxa"/>
            </w:tcMar>
            <w:vAlign w:val="center"/>
          </w:tcPr>
          <w:p w14:paraId="681D0AB6" w14:textId="77777777" w:rsidR="00D63A29" w:rsidRPr="00F137B8" w:rsidRDefault="00000000">
            <w:pPr>
              <w:spacing w:line="240" w:lineRule="auto"/>
              <w:ind w:firstLine="0"/>
              <w:rPr>
                <w:sz w:val="22"/>
                <w:szCs w:val="22"/>
              </w:rPr>
            </w:pPr>
            <w:r w:rsidRPr="00F137B8">
              <w:rPr>
                <w:sz w:val="22"/>
                <w:szCs w:val="22"/>
              </w:rPr>
              <w:t>7</w:t>
            </w:r>
          </w:p>
        </w:tc>
      </w:tr>
      <w:tr w:rsidR="00D63A29" w:rsidRPr="00F137B8" w14:paraId="1707967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716F16E" w14:textId="77777777" w:rsidR="00D63A29" w:rsidRPr="00F137B8" w:rsidRDefault="00000000">
            <w:pPr>
              <w:spacing w:line="240" w:lineRule="auto"/>
              <w:ind w:firstLine="0"/>
              <w:rPr>
                <w:sz w:val="22"/>
                <w:szCs w:val="22"/>
              </w:rPr>
            </w:pPr>
            <w:r w:rsidRPr="00F137B8">
              <w:rPr>
                <w:sz w:val="22"/>
                <w:szCs w:val="22"/>
              </w:rPr>
              <w:t>Australia</w:t>
            </w:r>
          </w:p>
        </w:tc>
        <w:tc>
          <w:tcPr>
            <w:tcW w:w="1445" w:type="dxa"/>
            <w:tcBorders>
              <w:top w:val="nil"/>
              <w:left w:val="nil"/>
              <w:bottom w:val="nil"/>
              <w:right w:val="nil"/>
            </w:tcBorders>
            <w:tcMar>
              <w:top w:w="40" w:type="dxa"/>
              <w:left w:w="40" w:type="dxa"/>
              <w:bottom w:w="40" w:type="dxa"/>
              <w:right w:w="40" w:type="dxa"/>
            </w:tcMar>
            <w:vAlign w:val="center"/>
          </w:tcPr>
          <w:p w14:paraId="6638D310" w14:textId="77777777" w:rsidR="00D63A29" w:rsidRPr="00F137B8" w:rsidRDefault="00000000">
            <w:pPr>
              <w:spacing w:line="240" w:lineRule="auto"/>
              <w:ind w:firstLine="0"/>
              <w:rPr>
                <w:sz w:val="22"/>
                <w:szCs w:val="22"/>
              </w:rPr>
            </w:pPr>
            <w:r w:rsidRPr="00F137B8">
              <w:rPr>
                <w:sz w:val="22"/>
                <w:szCs w:val="22"/>
              </w:rPr>
              <w:t>67.7</w:t>
            </w:r>
          </w:p>
        </w:tc>
        <w:tc>
          <w:tcPr>
            <w:tcW w:w="1445" w:type="dxa"/>
            <w:tcBorders>
              <w:top w:val="nil"/>
              <w:left w:val="nil"/>
              <w:bottom w:val="nil"/>
              <w:right w:val="nil"/>
            </w:tcBorders>
            <w:tcMar>
              <w:top w:w="20" w:type="dxa"/>
              <w:left w:w="20" w:type="dxa"/>
              <w:bottom w:w="100" w:type="dxa"/>
              <w:right w:w="20" w:type="dxa"/>
            </w:tcMar>
            <w:vAlign w:val="center"/>
          </w:tcPr>
          <w:p w14:paraId="2D05FF4E" w14:textId="77777777" w:rsidR="00D63A29" w:rsidRPr="00F137B8" w:rsidRDefault="00000000">
            <w:pPr>
              <w:spacing w:line="240" w:lineRule="auto"/>
              <w:ind w:firstLine="0"/>
              <w:rPr>
                <w:sz w:val="22"/>
                <w:szCs w:val="22"/>
              </w:rPr>
            </w:pPr>
            <w:r w:rsidRPr="00F137B8">
              <w:rPr>
                <w:sz w:val="22"/>
                <w:szCs w:val="22"/>
              </w:rPr>
              <w:t>11</w:t>
            </w:r>
          </w:p>
        </w:tc>
        <w:tc>
          <w:tcPr>
            <w:tcW w:w="1445" w:type="dxa"/>
            <w:tcBorders>
              <w:top w:val="nil"/>
              <w:left w:val="nil"/>
              <w:bottom w:val="nil"/>
              <w:right w:val="nil"/>
            </w:tcBorders>
            <w:tcMar>
              <w:top w:w="40" w:type="dxa"/>
              <w:left w:w="40" w:type="dxa"/>
              <w:bottom w:w="40" w:type="dxa"/>
              <w:right w:w="40" w:type="dxa"/>
            </w:tcMar>
            <w:vAlign w:val="center"/>
          </w:tcPr>
          <w:p w14:paraId="5A201BCA" w14:textId="77777777" w:rsidR="00D63A29" w:rsidRPr="00F137B8" w:rsidRDefault="00000000">
            <w:pPr>
              <w:spacing w:line="240" w:lineRule="auto"/>
              <w:ind w:firstLine="0"/>
              <w:rPr>
                <w:sz w:val="22"/>
                <w:szCs w:val="22"/>
              </w:rPr>
            </w:pPr>
            <w:r w:rsidRPr="00F137B8">
              <w:rPr>
                <w:sz w:val="22"/>
                <w:szCs w:val="22"/>
              </w:rPr>
              <w:t>Malta</w:t>
            </w:r>
          </w:p>
        </w:tc>
        <w:tc>
          <w:tcPr>
            <w:tcW w:w="1445" w:type="dxa"/>
            <w:tcBorders>
              <w:top w:val="nil"/>
              <w:left w:val="nil"/>
              <w:bottom w:val="nil"/>
              <w:right w:val="nil"/>
            </w:tcBorders>
            <w:tcMar>
              <w:top w:w="40" w:type="dxa"/>
              <w:left w:w="40" w:type="dxa"/>
              <w:bottom w:w="40" w:type="dxa"/>
              <w:right w:w="40" w:type="dxa"/>
            </w:tcMar>
            <w:vAlign w:val="center"/>
          </w:tcPr>
          <w:p w14:paraId="1CD70707" w14:textId="77777777" w:rsidR="00D63A29" w:rsidRPr="00F137B8" w:rsidRDefault="00000000">
            <w:pPr>
              <w:spacing w:line="240" w:lineRule="auto"/>
              <w:ind w:firstLine="0"/>
              <w:rPr>
                <w:sz w:val="22"/>
                <w:szCs w:val="22"/>
              </w:rPr>
            </w:pPr>
            <w:r w:rsidRPr="00F137B8">
              <w:rPr>
                <w:sz w:val="22"/>
                <w:szCs w:val="22"/>
              </w:rPr>
              <w:t>62.4</w:t>
            </w:r>
          </w:p>
        </w:tc>
        <w:tc>
          <w:tcPr>
            <w:tcW w:w="1445" w:type="dxa"/>
            <w:tcBorders>
              <w:top w:val="nil"/>
              <w:left w:val="nil"/>
              <w:bottom w:val="nil"/>
              <w:right w:val="nil"/>
            </w:tcBorders>
            <w:tcMar>
              <w:top w:w="20" w:type="dxa"/>
              <w:left w:w="20" w:type="dxa"/>
              <w:bottom w:w="100" w:type="dxa"/>
              <w:right w:w="20" w:type="dxa"/>
            </w:tcMar>
            <w:vAlign w:val="center"/>
          </w:tcPr>
          <w:p w14:paraId="00354794" w14:textId="77777777" w:rsidR="00D63A29" w:rsidRPr="00F137B8" w:rsidRDefault="00000000">
            <w:pPr>
              <w:spacing w:line="240" w:lineRule="auto"/>
              <w:ind w:firstLine="0"/>
              <w:rPr>
                <w:sz w:val="22"/>
                <w:szCs w:val="22"/>
              </w:rPr>
            </w:pPr>
            <w:r w:rsidRPr="00F137B8">
              <w:rPr>
                <w:sz w:val="22"/>
                <w:szCs w:val="22"/>
              </w:rPr>
              <w:t>53</w:t>
            </w:r>
          </w:p>
        </w:tc>
      </w:tr>
      <w:tr w:rsidR="00D63A29" w:rsidRPr="00F137B8" w14:paraId="6E06410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231DD5" w14:textId="77777777" w:rsidR="00D63A29" w:rsidRPr="00F137B8" w:rsidRDefault="00000000">
            <w:pPr>
              <w:spacing w:line="240" w:lineRule="auto"/>
              <w:ind w:firstLine="0"/>
              <w:rPr>
                <w:sz w:val="22"/>
                <w:szCs w:val="22"/>
              </w:rPr>
            </w:pPr>
            <w:r w:rsidRPr="00F137B8">
              <w:rPr>
                <w:sz w:val="22"/>
                <w:szCs w:val="22"/>
              </w:rPr>
              <w:t>Austria</w:t>
            </w:r>
          </w:p>
        </w:tc>
        <w:tc>
          <w:tcPr>
            <w:tcW w:w="1445" w:type="dxa"/>
            <w:tcBorders>
              <w:top w:val="nil"/>
              <w:left w:val="nil"/>
              <w:bottom w:val="nil"/>
              <w:right w:val="nil"/>
            </w:tcBorders>
            <w:tcMar>
              <w:top w:w="40" w:type="dxa"/>
              <w:left w:w="40" w:type="dxa"/>
              <w:bottom w:w="40" w:type="dxa"/>
              <w:right w:w="40" w:type="dxa"/>
            </w:tcMar>
            <w:vAlign w:val="center"/>
          </w:tcPr>
          <w:p w14:paraId="733C3FBC"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69660D01" w14:textId="77777777" w:rsidR="00D63A29" w:rsidRPr="00F137B8" w:rsidRDefault="00000000">
            <w:pPr>
              <w:spacing w:line="240" w:lineRule="auto"/>
              <w:ind w:firstLine="0"/>
              <w:rPr>
                <w:sz w:val="22"/>
                <w:szCs w:val="22"/>
              </w:rPr>
            </w:pPr>
            <w:r w:rsidRPr="00F137B8">
              <w:rPr>
                <w:sz w:val="22"/>
                <w:szCs w:val="22"/>
              </w:rPr>
              <w:t>25</w:t>
            </w:r>
          </w:p>
        </w:tc>
        <w:tc>
          <w:tcPr>
            <w:tcW w:w="1445" w:type="dxa"/>
            <w:tcBorders>
              <w:top w:val="nil"/>
              <w:left w:val="nil"/>
              <w:bottom w:val="nil"/>
              <w:right w:val="nil"/>
            </w:tcBorders>
            <w:tcMar>
              <w:top w:w="40" w:type="dxa"/>
              <w:left w:w="40" w:type="dxa"/>
              <w:bottom w:w="40" w:type="dxa"/>
              <w:right w:w="40" w:type="dxa"/>
            </w:tcMar>
            <w:vAlign w:val="center"/>
          </w:tcPr>
          <w:p w14:paraId="0B0DDF6B" w14:textId="77777777" w:rsidR="00D63A29" w:rsidRPr="00F137B8" w:rsidRDefault="00000000">
            <w:pPr>
              <w:spacing w:line="240" w:lineRule="auto"/>
              <w:ind w:firstLine="0"/>
              <w:rPr>
                <w:sz w:val="22"/>
                <w:szCs w:val="22"/>
              </w:rPr>
            </w:pPr>
            <w:r w:rsidRPr="00F137B8">
              <w:rPr>
                <w:sz w:val="22"/>
                <w:szCs w:val="22"/>
              </w:rPr>
              <w:t>Mexico</w:t>
            </w:r>
          </w:p>
        </w:tc>
        <w:tc>
          <w:tcPr>
            <w:tcW w:w="1445" w:type="dxa"/>
            <w:tcBorders>
              <w:top w:val="nil"/>
              <w:left w:val="nil"/>
              <w:bottom w:val="nil"/>
              <w:right w:val="nil"/>
            </w:tcBorders>
            <w:tcMar>
              <w:top w:w="40" w:type="dxa"/>
              <w:left w:w="40" w:type="dxa"/>
              <w:bottom w:w="40" w:type="dxa"/>
              <w:right w:w="40" w:type="dxa"/>
            </w:tcMar>
            <w:vAlign w:val="center"/>
          </w:tcPr>
          <w:p w14:paraId="2E40CF9C" w14:textId="77777777" w:rsidR="00D63A29" w:rsidRPr="00F137B8" w:rsidRDefault="00000000">
            <w:pPr>
              <w:spacing w:line="240" w:lineRule="auto"/>
              <w:ind w:firstLine="0"/>
              <w:rPr>
                <w:sz w:val="22"/>
                <w:szCs w:val="22"/>
              </w:rPr>
            </w:pPr>
            <w:r w:rsidRPr="00F137B8">
              <w:rPr>
                <w:sz w:val="22"/>
                <w:szCs w:val="22"/>
              </w:rPr>
              <w:t>68.3</w:t>
            </w:r>
          </w:p>
        </w:tc>
        <w:tc>
          <w:tcPr>
            <w:tcW w:w="1445" w:type="dxa"/>
            <w:tcBorders>
              <w:top w:val="nil"/>
              <w:left w:val="nil"/>
              <w:bottom w:val="nil"/>
              <w:right w:val="nil"/>
            </w:tcBorders>
            <w:tcMar>
              <w:top w:w="20" w:type="dxa"/>
              <w:left w:w="20" w:type="dxa"/>
              <w:bottom w:w="100" w:type="dxa"/>
              <w:right w:w="20" w:type="dxa"/>
            </w:tcMar>
            <w:vAlign w:val="center"/>
          </w:tcPr>
          <w:p w14:paraId="07694EF2" w14:textId="77777777" w:rsidR="00D63A29" w:rsidRPr="00F137B8" w:rsidRDefault="00000000">
            <w:pPr>
              <w:spacing w:line="240" w:lineRule="auto"/>
              <w:ind w:firstLine="0"/>
              <w:rPr>
                <w:sz w:val="22"/>
                <w:szCs w:val="22"/>
              </w:rPr>
            </w:pPr>
            <w:r w:rsidRPr="00F137B8">
              <w:rPr>
                <w:sz w:val="22"/>
                <w:szCs w:val="22"/>
              </w:rPr>
              <w:t>8</w:t>
            </w:r>
          </w:p>
        </w:tc>
      </w:tr>
      <w:tr w:rsidR="00D63A29" w:rsidRPr="00F137B8" w14:paraId="6B8A70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0F97C58" w14:textId="77777777" w:rsidR="00D63A29" w:rsidRPr="00F137B8" w:rsidRDefault="00000000">
            <w:pPr>
              <w:spacing w:line="240" w:lineRule="auto"/>
              <w:ind w:firstLine="0"/>
              <w:rPr>
                <w:sz w:val="22"/>
                <w:szCs w:val="22"/>
              </w:rPr>
            </w:pPr>
            <w:r w:rsidRPr="00F137B8">
              <w:rPr>
                <w:sz w:val="22"/>
                <w:szCs w:val="22"/>
              </w:rPr>
              <w:t>Bangladesh</w:t>
            </w:r>
          </w:p>
        </w:tc>
        <w:tc>
          <w:tcPr>
            <w:tcW w:w="1445" w:type="dxa"/>
            <w:tcBorders>
              <w:top w:val="nil"/>
              <w:left w:val="nil"/>
              <w:bottom w:val="nil"/>
              <w:right w:val="nil"/>
            </w:tcBorders>
            <w:tcMar>
              <w:top w:w="40" w:type="dxa"/>
              <w:left w:w="40" w:type="dxa"/>
              <w:bottom w:w="40" w:type="dxa"/>
              <w:right w:w="40" w:type="dxa"/>
            </w:tcMar>
            <w:vAlign w:val="center"/>
          </w:tcPr>
          <w:p w14:paraId="7E23E480" w14:textId="77777777" w:rsidR="00D63A29" w:rsidRPr="00F137B8" w:rsidRDefault="00000000">
            <w:pPr>
              <w:spacing w:line="240" w:lineRule="auto"/>
              <w:ind w:firstLine="0"/>
              <w:rPr>
                <w:sz w:val="22"/>
                <w:szCs w:val="22"/>
              </w:rPr>
            </w:pPr>
            <w:r w:rsidRPr="00F137B8">
              <w:rPr>
                <w:sz w:val="22"/>
                <w:szCs w:val="22"/>
              </w:rPr>
              <w:t>66.9</w:t>
            </w:r>
          </w:p>
        </w:tc>
        <w:tc>
          <w:tcPr>
            <w:tcW w:w="1445" w:type="dxa"/>
            <w:tcBorders>
              <w:top w:val="nil"/>
              <w:left w:val="nil"/>
              <w:bottom w:val="nil"/>
              <w:right w:val="nil"/>
            </w:tcBorders>
            <w:tcMar>
              <w:top w:w="20" w:type="dxa"/>
              <w:left w:w="20" w:type="dxa"/>
              <w:bottom w:w="100" w:type="dxa"/>
              <w:right w:w="20" w:type="dxa"/>
            </w:tcMar>
            <w:vAlign w:val="center"/>
          </w:tcPr>
          <w:p w14:paraId="42020CF8" w14:textId="77777777" w:rsidR="00D63A29" w:rsidRPr="00F137B8" w:rsidRDefault="00000000">
            <w:pPr>
              <w:spacing w:line="240" w:lineRule="auto"/>
              <w:ind w:firstLine="0"/>
              <w:rPr>
                <w:sz w:val="22"/>
                <w:szCs w:val="22"/>
              </w:rPr>
            </w:pPr>
            <w:r w:rsidRPr="00F137B8">
              <w:rPr>
                <w:sz w:val="22"/>
                <w:szCs w:val="22"/>
              </w:rPr>
              <w:t>22</w:t>
            </w:r>
          </w:p>
        </w:tc>
        <w:tc>
          <w:tcPr>
            <w:tcW w:w="1445" w:type="dxa"/>
            <w:tcBorders>
              <w:top w:val="nil"/>
              <w:left w:val="nil"/>
              <w:bottom w:val="nil"/>
              <w:right w:val="nil"/>
            </w:tcBorders>
            <w:tcMar>
              <w:top w:w="40" w:type="dxa"/>
              <w:left w:w="40" w:type="dxa"/>
              <w:bottom w:w="40" w:type="dxa"/>
              <w:right w:w="40" w:type="dxa"/>
            </w:tcMar>
            <w:vAlign w:val="center"/>
          </w:tcPr>
          <w:p w14:paraId="63B85EE2" w14:textId="77777777" w:rsidR="00D63A29" w:rsidRPr="00F137B8" w:rsidRDefault="00000000">
            <w:pPr>
              <w:spacing w:line="240" w:lineRule="auto"/>
              <w:ind w:firstLine="0"/>
              <w:rPr>
                <w:sz w:val="22"/>
                <w:szCs w:val="22"/>
              </w:rPr>
            </w:pPr>
            <w:r w:rsidRPr="00F137B8">
              <w:rPr>
                <w:sz w:val="22"/>
                <w:szCs w:val="22"/>
              </w:rPr>
              <w:t>Morocco</w:t>
            </w:r>
          </w:p>
        </w:tc>
        <w:tc>
          <w:tcPr>
            <w:tcW w:w="1445" w:type="dxa"/>
            <w:tcBorders>
              <w:top w:val="nil"/>
              <w:left w:val="nil"/>
              <w:bottom w:val="nil"/>
              <w:right w:val="nil"/>
            </w:tcBorders>
            <w:tcMar>
              <w:top w:w="40" w:type="dxa"/>
              <w:left w:w="40" w:type="dxa"/>
              <w:bottom w:w="40" w:type="dxa"/>
              <w:right w:w="40" w:type="dxa"/>
            </w:tcMar>
            <w:vAlign w:val="center"/>
          </w:tcPr>
          <w:p w14:paraId="331CE74F" w14:textId="77777777" w:rsidR="00D63A29" w:rsidRPr="00F137B8" w:rsidRDefault="00000000">
            <w:pPr>
              <w:spacing w:line="240" w:lineRule="auto"/>
              <w:ind w:firstLine="0"/>
              <w:rPr>
                <w:sz w:val="22"/>
                <w:szCs w:val="22"/>
              </w:rPr>
            </w:pPr>
            <w:r w:rsidRPr="00F137B8">
              <w:rPr>
                <w:sz w:val="22"/>
                <w:szCs w:val="22"/>
              </w:rPr>
              <w:t>63.8</w:t>
            </w:r>
          </w:p>
        </w:tc>
        <w:tc>
          <w:tcPr>
            <w:tcW w:w="1445" w:type="dxa"/>
            <w:tcBorders>
              <w:top w:val="nil"/>
              <w:left w:val="nil"/>
              <w:bottom w:val="nil"/>
              <w:right w:val="nil"/>
            </w:tcBorders>
            <w:tcMar>
              <w:top w:w="20" w:type="dxa"/>
              <w:left w:w="20" w:type="dxa"/>
              <w:bottom w:w="100" w:type="dxa"/>
              <w:right w:w="20" w:type="dxa"/>
            </w:tcMar>
            <w:vAlign w:val="center"/>
          </w:tcPr>
          <w:p w14:paraId="76E2880E" w14:textId="77777777" w:rsidR="00D63A29" w:rsidRPr="00F137B8" w:rsidRDefault="00000000">
            <w:pPr>
              <w:spacing w:line="240" w:lineRule="auto"/>
              <w:ind w:firstLine="0"/>
              <w:rPr>
                <w:sz w:val="22"/>
                <w:szCs w:val="22"/>
              </w:rPr>
            </w:pPr>
            <w:r w:rsidRPr="00F137B8">
              <w:rPr>
                <w:sz w:val="22"/>
                <w:szCs w:val="22"/>
              </w:rPr>
              <w:t>45</w:t>
            </w:r>
          </w:p>
        </w:tc>
      </w:tr>
      <w:tr w:rsidR="00D63A29" w:rsidRPr="00F137B8" w14:paraId="38D1E5AF"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90802A7" w14:textId="77777777" w:rsidR="00D63A29" w:rsidRPr="00F137B8" w:rsidRDefault="00000000">
            <w:pPr>
              <w:spacing w:line="240" w:lineRule="auto"/>
              <w:ind w:firstLine="0"/>
              <w:rPr>
                <w:sz w:val="22"/>
                <w:szCs w:val="22"/>
              </w:rPr>
            </w:pPr>
            <w:r w:rsidRPr="00F137B8">
              <w:rPr>
                <w:sz w:val="22"/>
                <w:szCs w:val="22"/>
              </w:rPr>
              <w:t>Belarus</w:t>
            </w:r>
          </w:p>
        </w:tc>
        <w:tc>
          <w:tcPr>
            <w:tcW w:w="1445" w:type="dxa"/>
            <w:tcBorders>
              <w:top w:val="nil"/>
              <w:left w:val="nil"/>
              <w:bottom w:val="nil"/>
              <w:right w:val="nil"/>
            </w:tcBorders>
            <w:tcMar>
              <w:top w:w="40" w:type="dxa"/>
              <w:left w:w="40" w:type="dxa"/>
              <w:bottom w:w="40" w:type="dxa"/>
              <w:right w:w="40" w:type="dxa"/>
            </w:tcMar>
            <w:vAlign w:val="center"/>
          </w:tcPr>
          <w:p w14:paraId="035AA0A8" w14:textId="77777777" w:rsidR="00D63A29" w:rsidRPr="00F137B8" w:rsidRDefault="00000000">
            <w:pPr>
              <w:spacing w:line="240" w:lineRule="auto"/>
              <w:ind w:firstLine="0"/>
              <w:rPr>
                <w:sz w:val="22"/>
                <w:szCs w:val="22"/>
              </w:rPr>
            </w:pPr>
            <w:r w:rsidRPr="00F137B8">
              <w:rPr>
                <w:sz w:val="22"/>
                <w:szCs w:val="22"/>
              </w:rPr>
              <w:t>57.5</w:t>
            </w:r>
          </w:p>
        </w:tc>
        <w:tc>
          <w:tcPr>
            <w:tcW w:w="1445" w:type="dxa"/>
            <w:tcBorders>
              <w:top w:val="nil"/>
              <w:left w:val="nil"/>
              <w:bottom w:val="nil"/>
              <w:right w:val="nil"/>
            </w:tcBorders>
            <w:tcMar>
              <w:top w:w="20" w:type="dxa"/>
              <w:left w:w="20" w:type="dxa"/>
              <w:bottom w:w="100" w:type="dxa"/>
              <w:right w:w="20" w:type="dxa"/>
            </w:tcMar>
            <w:vAlign w:val="center"/>
          </w:tcPr>
          <w:p w14:paraId="46D1F44B" w14:textId="77777777" w:rsidR="00D63A29" w:rsidRPr="00F137B8" w:rsidRDefault="00000000">
            <w:pPr>
              <w:spacing w:line="240" w:lineRule="auto"/>
              <w:ind w:firstLine="0"/>
              <w:rPr>
                <w:sz w:val="22"/>
                <w:szCs w:val="22"/>
              </w:rPr>
            </w:pPr>
            <w:r w:rsidRPr="00F137B8">
              <w:rPr>
                <w:sz w:val="22"/>
                <w:szCs w:val="22"/>
              </w:rPr>
              <w:t>66</w:t>
            </w:r>
          </w:p>
        </w:tc>
        <w:tc>
          <w:tcPr>
            <w:tcW w:w="1445" w:type="dxa"/>
            <w:tcBorders>
              <w:top w:val="nil"/>
              <w:left w:val="nil"/>
              <w:bottom w:val="nil"/>
              <w:right w:val="nil"/>
            </w:tcBorders>
            <w:tcMar>
              <w:top w:w="40" w:type="dxa"/>
              <w:left w:w="40" w:type="dxa"/>
              <w:bottom w:w="40" w:type="dxa"/>
              <w:right w:w="40" w:type="dxa"/>
            </w:tcMar>
            <w:vAlign w:val="center"/>
          </w:tcPr>
          <w:p w14:paraId="7F95C1FA" w14:textId="77777777" w:rsidR="00D63A29" w:rsidRPr="00F137B8" w:rsidRDefault="00000000">
            <w:pPr>
              <w:spacing w:line="240" w:lineRule="auto"/>
              <w:ind w:firstLine="0"/>
              <w:rPr>
                <w:sz w:val="22"/>
                <w:szCs w:val="22"/>
              </w:rPr>
            </w:pPr>
            <w:r w:rsidRPr="00F137B8">
              <w:rPr>
                <w:sz w:val="22"/>
                <w:szCs w:val="22"/>
              </w:rPr>
              <w:t>Netherlands</w:t>
            </w:r>
          </w:p>
        </w:tc>
        <w:tc>
          <w:tcPr>
            <w:tcW w:w="1445" w:type="dxa"/>
            <w:tcBorders>
              <w:top w:val="nil"/>
              <w:left w:val="nil"/>
              <w:bottom w:val="nil"/>
              <w:right w:val="nil"/>
            </w:tcBorders>
            <w:tcMar>
              <w:top w:w="40" w:type="dxa"/>
              <w:left w:w="40" w:type="dxa"/>
              <w:bottom w:w="40" w:type="dxa"/>
              <w:right w:w="40" w:type="dxa"/>
            </w:tcMar>
            <w:vAlign w:val="center"/>
          </w:tcPr>
          <w:p w14:paraId="2F3F80C4"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23BBD17" w14:textId="77777777" w:rsidR="00D63A29" w:rsidRPr="00F137B8" w:rsidRDefault="00000000">
            <w:pPr>
              <w:spacing w:line="240" w:lineRule="auto"/>
              <w:ind w:firstLine="0"/>
              <w:rPr>
                <w:sz w:val="22"/>
                <w:szCs w:val="22"/>
              </w:rPr>
            </w:pPr>
            <w:r w:rsidRPr="00F137B8">
              <w:rPr>
                <w:sz w:val="22"/>
                <w:szCs w:val="22"/>
              </w:rPr>
              <w:t>29</w:t>
            </w:r>
          </w:p>
        </w:tc>
      </w:tr>
      <w:tr w:rsidR="00D63A29" w:rsidRPr="00F137B8" w14:paraId="3726E5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7654B9B" w14:textId="77777777" w:rsidR="00D63A29" w:rsidRPr="00F137B8" w:rsidRDefault="00000000">
            <w:pPr>
              <w:spacing w:line="240" w:lineRule="auto"/>
              <w:ind w:firstLine="0"/>
              <w:rPr>
                <w:sz w:val="22"/>
                <w:szCs w:val="22"/>
              </w:rPr>
            </w:pPr>
            <w:r w:rsidRPr="00F137B8">
              <w:rPr>
                <w:sz w:val="22"/>
                <w:szCs w:val="22"/>
              </w:rPr>
              <w:t>Belgium</w:t>
            </w:r>
          </w:p>
        </w:tc>
        <w:tc>
          <w:tcPr>
            <w:tcW w:w="1445" w:type="dxa"/>
            <w:tcBorders>
              <w:top w:val="nil"/>
              <w:left w:val="nil"/>
              <w:bottom w:val="nil"/>
              <w:right w:val="nil"/>
            </w:tcBorders>
            <w:tcMar>
              <w:top w:w="40" w:type="dxa"/>
              <w:left w:w="40" w:type="dxa"/>
              <w:bottom w:w="40" w:type="dxa"/>
              <w:right w:w="40" w:type="dxa"/>
            </w:tcMar>
            <w:vAlign w:val="center"/>
          </w:tcPr>
          <w:p w14:paraId="34125BC4" w14:textId="77777777" w:rsidR="00D63A29" w:rsidRPr="00F137B8" w:rsidRDefault="00000000">
            <w:pPr>
              <w:spacing w:line="240" w:lineRule="auto"/>
              <w:ind w:firstLine="0"/>
              <w:rPr>
                <w:sz w:val="22"/>
                <w:szCs w:val="22"/>
              </w:rPr>
            </w:pPr>
            <w:r w:rsidRPr="00F137B8">
              <w:rPr>
                <w:sz w:val="22"/>
                <w:szCs w:val="22"/>
              </w:rPr>
              <w:t>62.4</w:t>
            </w:r>
          </w:p>
        </w:tc>
        <w:tc>
          <w:tcPr>
            <w:tcW w:w="1445" w:type="dxa"/>
            <w:tcBorders>
              <w:top w:val="nil"/>
              <w:left w:val="nil"/>
              <w:bottom w:val="nil"/>
              <w:right w:val="nil"/>
            </w:tcBorders>
            <w:tcMar>
              <w:top w:w="20" w:type="dxa"/>
              <w:left w:w="20" w:type="dxa"/>
              <w:bottom w:w="100" w:type="dxa"/>
              <w:right w:w="20" w:type="dxa"/>
            </w:tcMar>
            <w:vAlign w:val="center"/>
          </w:tcPr>
          <w:p w14:paraId="3F573B9B" w14:textId="77777777" w:rsidR="00D63A29" w:rsidRPr="00F137B8" w:rsidRDefault="00000000">
            <w:pPr>
              <w:spacing w:line="240" w:lineRule="auto"/>
              <w:ind w:firstLine="0"/>
              <w:rPr>
                <w:sz w:val="22"/>
                <w:szCs w:val="22"/>
              </w:rPr>
            </w:pPr>
            <w:r w:rsidRPr="00F137B8">
              <w:rPr>
                <w:sz w:val="22"/>
                <w:szCs w:val="22"/>
              </w:rPr>
              <w:t>53</w:t>
            </w:r>
          </w:p>
        </w:tc>
        <w:tc>
          <w:tcPr>
            <w:tcW w:w="1445" w:type="dxa"/>
            <w:tcBorders>
              <w:top w:val="nil"/>
              <w:left w:val="nil"/>
              <w:bottom w:val="nil"/>
              <w:right w:val="nil"/>
            </w:tcBorders>
            <w:tcMar>
              <w:top w:w="40" w:type="dxa"/>
              <w:left w:w="40" w:type="dxa"/>
              <w:bottom w:w="40" w:type="dxa"/>
              <w:right w:w="40" w:type="dxa"/>
            </w:tcMar>
            <w:vAlign w:val="center"/>
          </w:tcPr>
          <w:p w14:paraId="10967524" w14:textId="77777777" w:rsidR="00D63A29" w:rsidRPr="00F137B8" w:rsidRDefault="00000000">
            <w:pPr>
              <w:spacing w:line="240" w:lineRule="auto"/>
              <w:ind w:firstLine="0"/>
              <w:rPr>
                <w:sz w:val="22"/>
                <w:szCs w:val="22"/>
              </w:rPr>
            </w:pPr>
            <w:r w:rsidRPr="00F137B8">
              <w:rPr>
                <w:sz w:val="22"/>
                <w:szCs w:val="22"/>
              </w:rPr>
              <w:t>New Zealand</w:t>
            </w:r>
          </w:p>
        </w:tc>
        <w:tc>
          <w:tcPr>
            <w:tcW w:w="1445" w:type="dxa"/>
            <w:tcBorders>
              <w:top w:val="nil"/>
              <w:left w:val="nil"/>
              <w:bottom w:val="nil"/>
              <w:right w:val="nil"/>
            </w:tcBorders>
            <w:tcMar>
              <w:top w:w="40" w:type="dxa"/>
              <w:left w:w="40" w:type="dxa"/>
              <w:bottom w:w="40" w:type="dxa"/>
              <w:right w:w="40" w:type="dxa"/>
            </w:tcMar>
            <w:vAlign w:val="center"/>
          </w:tcPr>
          <w:p w14:paraId="771892A8" w14:textId="77777777" w:rsidR="00D63A29" w:rsidRPr="00F137B8" w:rsidRDefault="00000000">
            <w:pPr>
              <w:spacing w:line="240" w:lineRule="auto"/>
              <w:ind w:firstLine="0"/>
              <w:rPr>
                <w:sz w:val="22"/>
                <w:szCs w:val="22"/>
              </w:rPr>
            </w:pPr>
            <w:r w:rsidRPr="00F137B8">
              <w:rPr>
                <w:sz w:val="22"/>
                <w:szCs w:val="22"/>
              </w:rPr>
              <w:t>66.2</w:t>
            </w:r>
          </w:p>
        </w:tc>
        <w:tc>
          <w:tcPr>
            <w:tcW w:w="1445" w:type="dxa"/>
            <w:tcBorders>
              <w:top w:val="nil"/>
              <w:left w:val="nil"/>
              <w:bottom w:val="nil"/>
              <w:right w:val="nil"/>
            </w:tcBorders>
            <w:tcMar>
              <w:top w:w="20" w:type="dxa"/>
              <w:left w:w="20" w:type="dxa"/>
              <w:bottom w:w="100" w:type="dxa"/>
              <w:right w:w="20" w:type="dxa"/>
            </w:tcMar>
            <w:vAlign w:val="center"/>
          </w:tcPr>
          <w:p w14:paraId="04BF3A29" w14:textId="77777777" w:rsidR="00D63A29" w:rsidRPr="00F137B8" w:rsidRDefault="00000000">
            <w:pPr>
              <w:spacing w:line="240" w:lineRule="auto"/>
              <w:ind w:firstLine="0"/>
              <w:rPr>
                <w:sz w:val="22"/>
                <w:szCs w:val="22"/>
              </w:rPr>
            </w:pPr>
            <w:r w:rsidRPr="00F137B8">
              <w:rPr>
                <w:sz w:val="22"/>
                <w:szCs w:val="22"/>
              </w:rPr>
              <w:t>34</w:t>
            </w:r>
          </w:p>
        </w:tc>
      </w:tr>
      <w:tr w:rsidR="00D63A29" w:rsidRPr="00F137B8" w14:paraId="6EEA23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A3C58B8" w14:textId="77777777" w:rsidR="00D63A29" w:rsidRPr="00F137B8" w:rsidRDefault="00000000">
            <w:pPr>
              <w:spacing w:line="240" w:lineRule="auto"/>
              <w:ind w:firstLine="0"/>
              <w:rPr>
                <w:sz w:val="22"/>
                <w:szCs w:val="22"/>
              </w:rPr>
            </w:pPr>
            <w:r w:rsidRPr="00F137B8">
              <w:rPr>
                <w:sz w:val="22"/>
                <w:szCs w:val="22"/>
              </w:rPr>
              <w:t>Bosnia and Herzegovina</w:t>
            </w:r>
          </w:p>
        </w:tc>
        <w:tc>
          <w:tcPr>
            <w:tcW w:w="1445" w:type="dxa"/>
            <w:tcBorders>
              <w:top w:val="nil"/>
              <w:left w:val="nil"/>
              <w:bottom w:val="nil"/>
              <w:right w:val="nil"/>
            </w:tcBorders>
            <w:tcMar>
              <w:top w:w="40" w:type="dxa"/>
              <w:left w:w="40" w:type="dxa"/>
              <w:bottom w:w="40" w:type="dxa"/>
              <w:right w:w="40" w:type="dxa"/>
            </w:tcMar>
            <w:vAlign w:val="center"/>
          </w:tcPr>
          <w:p w14:paraId="282467AF" w14:textId="77777777" w:rsidR="00D63A29" w:rsidRPr="00F137B8" w:rsidRDefault="00000000">
            <w:pPr>
              <w:spacing w:line="240" w:lineRule="auto"/>
              <w:ind w:firstLine="0"/>
              <w:rPr>
                <w:sz w:val="22"/>
                <w:szCs w:val="22"/>
              </w:rPr>
            </w:pPr>
            <w:r w:rsidRPr="00F137B8">
              <w:rPr>
                <w:sz w:val="22"/>
                <w:szCs w:val="22"/>
              </w:rPr>
              <w:t>43.8</w:t>
            </w:r>
          </w:p>
        </w:tc>
        <w:tc>
          <w:tcPr>
            <w:tcW w:w="1445" w:type="dxa"/>
            <w:tcBorders>
              <w:top w:val="nil"/>
              <w:left w:val="nil"/>
              <w:bottom w:val="nil"/>
              <w:right w:val="nil"/>
            </w:tcBorders>
            <w:tcMar>
              <w:top w:w="20" w:type="dxa"/>
              <w:left w:w="20" w:type="dxa"/>
              <w:bottom w:w="100" w:type="dxa"/>
              <w:right w:w="20" w:type="dxa"/>
            </w:tcMar>
            <w:vAlign w:val="center"/>
          </w:tcPr>
          <w:p w14:paraId="17AA5A13" w14:textId="77777777" w:rsidR="00D63A29" w:rsidRPr="00F137B8" w:rsidRDefault="00000000">
            <w:pPr>
              <w:spacing w:line="240" w:lineRule="auto"/>
              <w:ind w:firstLine="0"/>
              <w:rPr>
                <w:sz w:val="22"/>
                <w:szCs w:val="22"/>
              </w:rPr>
            </w:pPr>
            <w:r w:rsidRPr="00F137B8">
              <w:rPr>
                <w:sz w:val="22"/>
                <w:szCs w:val="22"/>
              </w:rPr>
              <w:t>80</w:t>
            </w:r>
          </w:p>
        </w:tc>
        <w:tc>
          <w:tcPr>
            <w:tcW w:w="1445" w:type="dxa"/>
            <w:tcBorders>
              <w:top w:val="nil"/>
              <w:left w:val="nil"/>
              <w:bottom w:val="nil"/>
              <w:right w:val="nil"/>
            </w:tcBorders>
            <w:tcMar>
              <w:top w:w="40" w:type="dxa"/>
              <w:left w:w="40" w:type="dxa"/>
              <w:bottom w:w="40" w:type="dxa"/>
              <w:right w:w="40" w:type="dxa"/>
            </w:tcMar>
            <w:vAlign w:val="center"/>
          </w:tcPr>
          <w:p w14:paraId="7D4E58E6" w14:textId="77777777" w:rsidR="00D63A29" w:rsidRPr="00F137B8" w:rsidRDefault="00000000">
            <w:pPr>
              <w:spacing w:line="240" w:lineRule="auto"/>
              <w:ind w:firstLine="0"/>
              <w:rPr>
                <w:sz w:val="22"/>
                <w:szCs w:val="22"/>
              </w:rPr>
            </w:pPr>
            <w:r w:rsidRPr="00F137B8">
              <w:rPr>
                <w:sz w:val="22"/>
                <w:szCs w:val="22"/>
              </w:rPr>
              <w:t>Norway</w:t>
            </w:r>
          </w:p>
        </w:tc>
        <w:tc>
          <w:tcPr>
            <w:tcW w:w="1445" w:type="dxa"/>
            <w:tcBorders>
              <w:top w:val="nil"/>
              <w:left w:val="nil"/>
              <w:bottom w:val="nil"/>
              <w:right w:val="nil"/>
            </w:tcBorders>
            <w:tcMar>
              <w:top w:w="40" w:type="dxa"/>
              <w:left w:w="40" w:type="dxa"/>
              <w:bottom w:w="40" w:type="dxa"/>
              <w:right w:w="40" w:type="dxa"/>
            </w:tcMar>
            <w:vAlign w:val="center"/>
          </w:tcPr>
          <w:p w14:paraId="41B57321" w14:textId="77777777" w:rsidR="00D63A29" w:rsidRPr="00F137B8" w:rsidRDefault="00000000">
            <w:pPr>
              <w:spacing w:line="240" w:lineRule="auto"/>
              <w:ind w:firstLine="0"/>
              <w:rPr>
                <w:sz w:val="22"/>
                <w:szCs w:val="22"/>
              </w:rPr>
            </w:pPr>
            <w:r w:rsidRPr="00F137B8">
              <w:rPr>
                <w:sz w:val="22"/>
                <w:szCs w:val="22"/>
              </w:rPr>
              <w:t>63.2</w:t>
            </w:r>
          </w:p>
        </w:tc>
        <w:tc>
          <w:tcPr>
            <w:tcW w:w="1445" w:type="dxa"/>
            <w:tcBorders>
              <w:top w:val="nil"/>
              <w:left w:val="nil"/>
              <w:bottom w:val="nil"/>
              <w:right w:val="nil"/>
            </w:tcBorders>
            <w:tcMar>
              <w:top w:w="20" w:type="dxa"/>
              <w:left w:w="20" w:type="dxa"/>
              <w:bottom w:w="100" w:type="dxa"/>
              <w:right w:w="20" w:type="dxa"/>
            </w:tcMar>
            <w:vAlign w:val="center"/>
          </w:tcPr>
          <w:p w14:paraId="690E9154" w14:textId="77777777" w:rsidR="00D63A29" w:rsidRPr="00F137B8" w:rsidRDefault="00000000">
            <w:pPr>
              <w:spacing w:line="240" w:lineRule="auto"/>
              <w:ind w:firstLine="0"/>
              <w:rPr>
                <w:sz w:val="22"/>
                <w:szCs w:val="22"/>
              </w:rPr>
            </w:pPr>
            <w:r w:rsidRPr="00F137B8">
              <w:rPr>
                <w:sz w:val="22"/>
                <w:szCs w:val="22"/>
              </w:rPr>
              <w:t>47</w:t>
            </w:r>
          </w:p>
        </w:tc>
      </w:tr>
      <w:tr w:rsidR="00D63A29" w:rsidRPr="00F137B8" w14:paraId="64F04AB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7581384" w14:textId="77777777" w:rsidR="00D63A29" w:rsidRPr="00F137B8" w:rsidRDefault="00000000">
            <w:pPr>
              <w:spacing w:line="240" w:lineRule="auto"/>
              <w:ind w:firstLine="0"/>
              <w:rPr>
                <w:sz w:val="22"/>
                <w:szCs w:val="22"/>
              </w:rPr>
            </w:pPr>
            <w:r w:rsidRPr="00F137B8">
              <w:rPr>
                <w:sz w:val="22"/>
                <w:szCs w:val="22"/>
              </w:rPr>
              <w:t>Brazil</w:t>
            </w:r>
          </w:p>
        </w:tc>
        <w:tc>
          <w:tcPr>
            <w:tcW w:w="1445" w:type="dxa"/>
            <w:tcBorders>
              <w:top w:val="nil"/>
              <w:left w:val="nil"/>
              <w:bottom w:val="nil"/>
              <w:right w:val="nil"/>
            </w:tcBorders>
            <w:tcMar>
              <w:top w:w="40" w:type="dxa"/>
              <w:left w:w="40" w:type="dxa"/>
              <w:bottom w:w="40" w:type="dxa"/>
              <w:right w:w="40" w:type="dxa"/>
            </w:tcMar>
            <w:vAlign w:val="center"/>
          </w:tcPr>
          <w:p w14:paraId="78F175C2" w14:textId="77777777" w:rsidR="00D63A29" w:rsidRPr="00F137B8" w:rsidRDefault="00000000">
            <w:pPr>
              <w:spacing w:line="240" w:lineRule="auto"/>
              <w:ind w:firstLine="0"/>
              <w:rPr>
                <w:sz w:val="22"/>
                <w:szCs w:val="22"/>
              </w:rPr>
            </w:pPr>
            <w:r w:rsidRPr="00F137B8">
              <w:rPr>
                <w:sz w:val="22"/>
                <w:szCs w:val="22"/>
              </w:rPr>
              <w:t>64.9</w:t>
            </w:r>
          </w:p>
        </w:tc>
        <w:tc>
          <w:tcPr>
            <w:tcW w:w="1445" w:type="dxa"/>
            <w:tcBorders>
              <w:top w:val="nil"/>
              <w:left w:val="nil"/>
              <w:bottom w:val="nil"/>
              <w:right w:val="nil"/>
            </w:tcBorders>
            <w:tcMar>
              <w:top w:w="20" w:type="dxa"/>
              <w:left w:w="20" w:type="dxa"/>
              <w:bottom w:w="100" w:type="dxa"/>
              <w:right w:w="20" w:type="dxa"/>
            </w:tcMar>
            <w:vAlign w:val="center"/>
          </w:tcPr>
          <w:p w14:paraId="623F8644" w14:textId="77777777" w:rsidR="00D63A29" w:rsidRPr="00F137B8" w:rsidRDefault="00000000">
            <w:pPr>
              <w:spacing w:line="240" w:lineRule="auto"/>
              <w:ind w:firstLine="0"/>
              <w:rPr>
                <w:sz w:val="22"/>
                <w:szCs w:val="22"/>
              </w:rPr>
            </w:pPr>
            <w:r w:rsidRPr="00F137B8">
              <w:rPr>
                <w:sz w:val="22"/>
                <w:szCs w:val="22"/>
              </w:rPr>
              <w:t>39</w:t>
            </w:r>
          </w:p>
        </w:tc>
        <w:tc>
          <w:tcPr>
            <w:tcW w:w="1445" w:type="dxa"/>
            <w:tcBorders>
              <w:top w:val="nil"/>
              <w:left w:val="nil"/>
              <w:bottom w:val="nil"/>
              <w:right w:val="nil"/>
            </w:tcBorders>
            <w:tcMar>
              <w:top w:w="40" w:type="dxa"/>
              <w:left w:w="40" w:type="dxa"/>
              <w:bottom w:w="40" w:type="dxa"/>
              <w:right w:w="40" w:type="dxa"/>
            </w:tcMar>
            <w:vAlign w:val="center"/>
          </w:tcPr>
          <w:p w14:paraId="3A0EC308" w14:textId="77777777" w:rsidR="00D63A29" w:rsidRPr="00F137B8" w:rsidRDefault="00000000">
            <w:pPr>
              <w:spacing w:line="240" w:lineRule="auto"/>
              <w:ind w:firstLine="0"/>
              <w:rPr>
                <w:sz w:val="22"/>
                <w:szCs w:val="22"/>
              </w:rPr>
            </w:pPr>
            <w:r w:rsidRPr="00F137B8">
              <w:rPr>
                <w:sz w:val="22"/>
                <w:szCs w:val="22"/>
              </w:rPr>
              <w:t>Pakistan</w:t>
            </w:r>
          </w:p>
        </w:tc>
        <w:tc>
          <w:tcPr>
            <w:tcW w:w="1445" w:type="dxa"/>
            <w:tcBorders>
              <w:top w:val="nil"/>
              <w:left w:val="nil"/>
              <w:bottom w:val="nil"/>
              <w:right w:val="nil"/>
            </w:tcBorders>
            <w:tcMar>
              <w:top w:w="40" w:type="dxa"/>
              <w:left w:w="40" w:type="dxa"/>
              <w:bottom w:w="40" w:type="dxa"/>
              <w:right w:w="40" w:type="dxa"/>
            </w:tcMar>
            <w:vAlign w:val="center"/>
          </w:tcPr>
          <w:p w14:paraId="635CEC0F" w14:textId="77777777" w:rsidR="00D63A29" w:rsidRPr="00F137B8" w:rsidRDefault="00000000">
            <w:pPr>
              <w:spacing w:line="240" w:lineRule="auto"/>
              <w:ind w:firstLine="0"/>
              <w:rPr>
                <w:sz w:val="22"/>
                <w:szCs w:val="22"/>
              </w:rPr>
            </w:pPr>
            <w:r w:rsidRPr="00F137B8">
              <w:rPr>
                <w:sz w:val="22"/>
                <w:szCs w:val="22"/>
              </w:rPr>
              <w:t>68.2</w:t>
            </w:r>
          </w:p>
        </w:tc>
        <w:tc>
          <w:tcPr>
            <w:tcW w:w="1445" w:type="dxa"/>
            <w:tcBorders>
              <w:top w:val="nil"/>
              <w:left w:val="nil"/>
              <w:bottom w:val="nil"/>
              <w:right w:val="nil"/>
            </w:tcBorders>
            <w:tcMar>
              <w:top w:w="20" w:type="dxa"/>
              <w:left w:w="20" w:type="dxa"/>
              <w:bottom w:w="100" w:type="dxa"/>
              <w:right w:w="20" w:type="dxa"/>
            </w:tcMar>
            <w:vAlign w:val="center"/>
          </w:tcPr>
          <w:p w14:paraId="7ED8F9B3" w14:textId="77777777" w:rsidR="00D63A29" w:rsidRPr="00F137B8" w:rsidRDefault="00000000">
            <w:pPr>
              <w:spacing w:line="240" w:lineRule="auto"/>
              <w:ind w:firstLine="0"/>
              <w:rPr>
                <w:sz w:val="22"/>
                <w:szCs w:val="22"/>
              </w:rPr>
            </w:pPr>
            <w:r w:rsidRPr="00F137B8">
              <w:rPr>
                <w:sz w:val="22"/>
                <w:szCs w:val="22"/>
              </w:rPr>
              <w:t>10</w:t>
            </w:r>
          </w:p>
        </w:tc>
      </w:tr>
      <w:tr w:rsidR="00D63A29" w:rsidRPr="00F137B8" w14:paraId="057599B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16EACD6" w14:textId="77777777" w:rsidR="00D63A29" w:rsidRPr="00F137B8" w:rsidRDefault="00000000">
            <w:pPr>
              <w:spacing w:line="240" w:lineRule="auto"/>
              <w:ind w:firstLine="0"/>
              <w:rPr>
                <w:sz w:val="22"/>
                <w:szCs w:val="22"/>
              </w:rPr>
            </w:pPr>
            <w:r w:rsidRPr="00F137B8">
              <w:rPr>
                <w:sz w:val="22"/>
                <w:szCs w:val="22"/>
              </w:rPr>
              <w:t>Brunei</w:t>
            </w:r>
          </w:p>
        </w:tc>
        <w:tc>
          <w:tcPr>
            <w:tcW w:w="1445" w:type="dxa"/>
            <w:tcBorders>
              <w:top w:val="nil"/>
              <w:left w:val="nil"/>
              <w:bottom w:val="nil"/>
              <w:right w:val="nil"/>
            </w:tcBorders>
            <w:tcMar>
              <w:top w:w="40" w:type="dxa"/>
              <w:left w:w="40" w:type="dxa"/>
              <w:bottom w:w="40" w:type="dxa"/>
              <w:right w:w="40" w:type="dxa"/>
            </w:tcMar>
            <w:vAlign w:val="center"/>
          </w:tcPr>
          <w:p w14:paraId="3DE97897" w14:textId="77777777" w:rsidR="00D63A29" w:rsidRPr="00F137B8" w:rsidRDefault="00000000">
            <w:pPr>
              <w:spacing w:line="240" w:lineRule="auto"/>
              <w:ind w:firstLine="0"/>
              <w:rPr>
                <w:sz w:val="22"/>
                <w:szCs w:val="22"/>
              </w:rPr>
            </w:pPr>
            <w:r w:rsidRPr="00F137B8">
              <w:rPr>
                <w:sz w:val="22"/>
                <w:szCs w:val="22"/>
              </w:rPr>
              <w:t>62.2</w:t>
            </w:r>
          </w:p>
        </w:tc>
        <w:tc>
          <w:tcPr>
            <w:tcW w:w="1445" w:type="dxa"/>
            <w:tcBorders>
              <w:top w:val="nil"/>
              <w:left w:val="nil"/>
              <w:bottom w:val="nil"/>
              <w:right w:val="nil"/>
            </w:tcBorders>
            <w:tcMar>
              <w:top w:w="20" w:type="dxa"/>
              <w:left w:w="20" w:type="dxa"/>
              <w:bottom w:w="100" w:type="dxa"/>
              <w:right w:w="20" w:type="dxa"/>
            </w:tcMar>
            <w:vAlign w:val="center"/>
          </w:tcPr>
          <w:p w14:paraId="40C41372" w14:textId="77777777" w:rsidR="00D63A29" w:rsidRPr="00F137B8" w:rsidRDefault="00000000">
            <w:pPr>
              <w:spacing w:line="240" w:lineRule="auto"/>
              <w:ind w:firstLine="0"/>
              <w:rPr>
                <w:sz w:val="22"/>
                <w:szCs w:val="22"/>
              </w:rPr>
            </w:pPr>
            <w:r w:rsidRPr="00F137B8">
              <w:rPr>
                <w:sz w:val="22"/>
                <w:szCs w:val="22"/>
              </w:rPr>
              <w:t>55</w:t>
            </w:r>
          </w:p>
        </w:tc>
        <w:tc>
          <w:tcPr>
            <w:tcW w:w="1445" w:type="dxa"/>
            <w:tcBorders>
              <w:top w:val="nil"/>
              <w:left w:val="nil"/>
              <w:bottom w:val="nil"/>
              <w:right w:val="nil"/>
            </w:tcBorders>
            <w:tcMar>
              <w:top w:w="40" w:type="dxa"/>
              <w:left w:w="40" w:type="dxa"/>
              <w:bottom w:w="40" w:type="dxa"/>
              <w:right w:w="40" w:type="dxa"/>
            </w:tcMar>
            <w:vAlign w:val="center"/>
          </w:tcPr>
          <w:p w14:paraId="3D2AC70B" w14:textId="77777777" w:rsidR="00D63A29" w:rsidRPr="00F137B8" w:rsidRDefault="00000000">
            <w:pPr>
              <w:spacing w:line="240" w:lineRule="auto"/>
              <w:ind w:firstLine="0"/>
              <w:rPr>
                <w:sz w:val="22"/>
                <w:szCs w:val="22"/>
              </w:rPr>
            </w:pPr>
            <w:r w:rsidRPr="00F137B8">
              <w:rPr>
                <w:sz w:val="22"/>
                <w:szCs w:val="22"/>
              </w:rPr>
              <w:t>Panama</w:t>
            </w:r>
          </w:p>
        </w:tc>
        <w:tc>
          <w:tcPr>
            <w:tcW w:w="1445" w:type="dxa"/>
            <w:tcBorders>
              <w:top w:val="nil"/>
              <w:left w:val="nil"/>
              <w:bottom w:val="nil"/>
              <w:right w:val="nil"/>
            </w:tcBorders>
            <w:tcMar>
              <w:top w:w="40" w:type="dxa"/>
              <w:left w:w="40" w:type="dxa"/>
              <w:bottom w:w="40" w:type="dxa"/>
              <w:right w:w="40" w:type="dxa"/>
            </w:tcMar>
            <w:vAlign w:val="center"/>
          </w:tcPr>
          <w:p w14:paraId="2D22C78A" w14:textId="77777777" w:rsidR="00D63A29" w:rsidRPr="00F137B8" w:rsidRDefault="00000000">
            <w:pPr>
              <w:spacing w:line="240" w:lineRule="auto"/>
              <w:ind w:firstLine="0"/>
              <w:rPr>
                <w:sz w:val="22"/>
                <w:szCs w:val="22"/>
              </w:rPr>
            </w:pPr>
            <w:r w:rsidRPr="00F137B8">
              <w:rPr>
                <w:sz w:val="22"/>
                <w:szCs w:val="22"/>
              </w:rPr>
              <w:t>51.7</w:t>
            </w:r>
          </w:p>
        </w:tc>
        <w:tc>
          <w:tcPr>
            <w:tcW w:w="1445" w:type="dxa"/>
            <w:tcBorders>
              <w:top w:val="nil"/>
              <w:left w:val="nil"/>
              <w:bottom w:val="nil"/>
              <w:right w:val="nil"/>
            </w:tcBorders>
            <w:tcMar>
              <w:top w:w="20" w:type="dxa"/>
              <w:left w:w="20" w:type="dxa"/>
              <w:bottom w:w="100" w:type="dxa"/>
              <w:right w:w="20" w:type="dxa"/>
            </w:tcMar>
            <w:vAlign w:val="center"/>
          </w:tcPr>
          <w:p w14:paraId="2A4DCB1B" w14:textId="77777777" w:rsidR="00D63A29" w:rsidRPr="00F137B8" w:rsidRDefault="00000000">
            <w:pPr>
              <w:spacing w:line="240" w:lineRule="auto"/>
              <w:ind w:firstLine="0"/>
              <w:rPr>
                <w:sz w:val="22"/>
                <w:szCs w:val="22"/>
              </w:rPr>
            </w:pPr>
            <w:r w:rsidRPr="00F137B8">
              <w:rPr>
                <w:sz w:val="22"/>
                <w:szCs w:val="22"/>
              </w:rPr>
              <w:t>76</w:t>
            </w:r>
          </w:p>
        </w:tc>
      </w:tr>
      <w:tr w:rsidR="00D63A29" w:rsidRPr="00F137B8" w14:paraId="22BBB42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B9698DD" w14:textId="77777777" w:rsidR="00D63A29" w:rsidRPr="00F137B8" w:rsidRDefault="00000000">
            <w:pPr>
              <w:spacing w:line="240" w:lineRule="auto"/>
              <w:ind w:firstLine="0"/>
              <w:rPr>
                <w:sz w:val="22"/>
                <w:szCs w:val="22"/>
              </w:rPr>
            </w:pPr>
            <w:r w:rsidRPr="00F137B8">
              <w:rPr>
                <w:sz w:val="22"/>
                <w:szCs w:val="22"/>
              </w:rPr>
              <w:t>Bulgaria</w:t>
            </w:r>
          </w:p>
        </w:tc>
        <w:tc>
          <w:tcPr>
            <w:tcW w:w="1445" w:type="dxa"/>
            <w:tcBorders>
              <w:top w:val="nil"/>
              <w:left w:val="nil"/>
              <w:bottom w:val="nil"/>
              <w:right w:val="nil"/>
            </w:tcBorders>
            <w:tcMar>
              <w:top w:w="40" w:type="dxa"/>
              <w:left w:w="40" w:type="dxa"/>
              <w:bottom w:w="40" w:type="dxa"/>
              <w:right w:w="40" w:type="dxa"/>
            </w:tcMar>
            <w:vAlign w:val="center"/>
          </w:tcPr>
          <w:p w14:paraId="2B72FD2D" w14:textId="77777777" w:rsidR="00D63A29" w:rsidRPr="00F137B8" w:rsidRDefault="00000000">
            <w:pPr>
              <w:spacing w:line="240" w:lineRule="auto"/>
              <w:ind w:firstLine="0"/>
              <w:rPr>
                <w:sz w:val="22"/>
                <w:szCs w:val="22"/>
              </w:rPr>
            </w:pPr>
            <w:r w:rsidRPr="00F137B8">
              <w:rPr>
                <w:sz w:val="22"/>
                <w:szCs w:val="22"/>
              </w:rPr>
              <w:t>56.2</w:t>
            </w:r>
          </w:p>
        </w:tc>
        <w:tc>
          <w:tcPr>
            <w:tcW w:w="1445" w:type="dxa"/>
            <w:tcBorders>
              <w:top w:val="nil"/>
              <w:left w:val="nil"/>
              <w:bottom w:val="nil"/>
              <w:right w:val="nil"/>
            </w:tcBorders>
            <w:tcMar>
              <w:top w:w="20" w:type="dxa"/>
              <w:left w:w="20" w:type="dxa"/>
              <w:bottom w:w="100" w:type="dxa"/>
              <w:right w:w="20" w:type="dxa"/>
            </w:tcMar>
            <w:vAlign w:val="center"/>
          </w:tcPr>
          <w:p w14:paraId="7567653C" w14:textId="77777777" w:rsidR="00D63A29" w:rsidRPr="00F137B8" w:rsidRDefault="00000000">
            <w:pPr>
              <w:spacing w:line="240" w:lineRule="auto"/>
              <w:ind w:firstLine="0"/>
              <w:rPr>
                <w:sz w:val="22"/>
                <w:szCs w:val="22"/>
              </w:rPr>
            </w:pPr>
            <w:r w:rsidRPr="00F137B8">
              <w:rPr>
                <w:sz w:val="22"/>
                <w:szCs w:val="22"/>
              </w:rPr>
              <w:t>72</w:t>
            </w:r>
          </w:p>
        </w:tc>
        <w:tc>
          <w:tcPr>
            <w:tcW w:w="1445" w:type="dxa"/>
            <w:tcBorders>
              <w:top w:val="nil"/>
              <w:left w:val="nil"/>
              <w:bottom w:val="nil"/>
              <w:right w:val="nil"/>
            </w:tcBorders>
            <w:tcMar>
              <w:top w:w="40" w:type="dxa"/>
              <w:left w:w="40" w:type="dxa"/>
              <w:bottom w:w="40" w:type="dxa"/>
              <w:right w:w="40" w:type="dxa"/>
            </w:tcMar>
            <w:vAlign w:val="center"/>
          </w:tcPr>
          <w:p w14:paraId="1AA3B05A" w14:textId="77777777" w:rsidR="00D63A29" w:rsidRPr="00F137B8" w:rsidRDefault="00000000">
            <w:pPr>
              <w:spacing w:line="240" w:lineRule="auto"/>
              <w:ind w:firstLine="0"/>
              <w:rPr>
                <w:sz w:val="22"/>
                <w:szCs w:val="22"/>
              </w:rPr>
            </w:pPr>
            <w:r w:rsidRPr="00F137B8">
              <w:rPr>
                <w:sz w:val="22"/>
                <w:szCs w:val="22"/>
              </w:rPr>
              <w:t>Peru</w:t>
            </w:r>
          </w:p>
        </w:tc>
        <w:tc>
          <w:tcPr>
            <w:tcW w:w="1445" w:type="dxa"/>
            <w:tcBorders>
              <w:top w:val="nil"/>
              <w:left w:val="nil"/>
              <w:bottom w:val="nil"/>
              <w:right w:val="nil"/>
            </w:tcBorders>
            <w:tcMar>
              <w:top w:w="40" w:type="dxa"/>
              <w:left w:w="40" w:type="dxa"/>
              <w:bottom w:w="40" w:type="dxa"/>
              <w:right w:w="40" w:type="dxa"/>
            </w:tcMar>
            <w:vAlign w:val="center"/>
          </w:tcPr>
          <w:p w14:paraId="14B1226C" w14:textId="77777777" w:rsidR="00D63A29" w:rsidRPr="00F137B8" w:rsidRDefault="00000000">
            <w:pPr>
              <w:spacing w:line="240" w:lineRule="auto"/>
              <w:ind w:firstLine="0"/>
              <w:rPr>
                <w:sz w:val="22"/>
                <w:szCs w:val="22"/>
              </w:rPr>
            </w:pPr>
            <w:r w:rsidRPr="00F137B8">
              <w:rPr>
                <w:sz w:val="22"/>
                <w:szCs w:val="22"/>
              </w:rPr>
              <w:t>67.1</w:t>
            </w:r>
          </w:p>
        </w:tc>
        <w:tc>
          <w:tcPr>
            <w:tcW w:w="1445" w:type="dxa"/>
            <w:tcBorders>
              <w:top w:val="nil"/>
              <w:left w:val="nil"/>
              <w:bottom w:val="nil"/>
              <w:right w:val="nil"/>
            </w:tcBorders>
            <w:tcMar>
              <w:top w:w="20" w:type="dxa"/>
              <w:left w:w="20" w:type="dxa"/>
              <w:bottom w:w="100" w:type="dxa"/>
              <w:right w:w="20" w:type="dxa"/>
            </w:tcMar>
            <w:vAlign w:val="center"/>
          </w:tcPr>
          <w:p w14:paraId="6A8245C6" w14:textId="77777777" w:rsidR="00D63A29" w:rsidRPr="00F137B8" w:rsidRDefault="00000000">
            <w:pPr>
              <w:spacing w:line="240" w:lineRule="auto"/>
              <w:ind w:firstLine="0"/>
              <w:rPr>
                <w:sz w:val="22"/>
                <w:szCs w:val="22"/>
              </w:rPr>
            </w:pPr>
            <w:r w:rsidRPr="00F137B8">
              <w:rPr>
                <w:sz w:val="22"/>
                <w:szCs w:val="22"/>
              </w:rPr>
              <w:t>18</w:t>
            </w:r>
          </w:p>
        </w:tc>
      </w:tr>
      <w:tr w:rsidR="00D63A29" w:rsidRPr="00F137B8" w14:paraId="765B206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5FAA28C" w14:textId="77777777" w:rsidR="00D63A29" w:rsidRPr="00F137B8" w:rsidRDefault="00000000">
            <w:pPr>
              <w:spacing w:line="240" w:lineRule="auto"/>
              <w:ind w:firstLine="0"/>
              <w:rPr>
                <w:sz w:val="22"/>
                <w:szCs w:val="22"/>
              </w:rPr>
            </w:pPr>
            <w:r w:rsidRPr="00F137B8">
              <w:rPr>
                <w:sz w:val="22"/>
                <w:szCs w:val="22"/>
              </w:rPr>
              <w:t>Canada</w:t>
            </w:r>
          </w:p>
        </w:tc>
        <w:tc>
          <w:tcPr>
            <w:tcW w:w="1445" w:type="dxa"/>
            <w:tcBorders>
              <w:top w:val="nil"/>
              <w:left w:val="nil"/>
              <w:bottom w:val="nil"/>
              <w:right w:val="nil"/>
            </w:tcBorders>
            <w:tcMar>
              <w:top w:w="40" w:type="dxa"/>
              <w:left w:w="40" w:type="dxa"/>
              <w:bottom w:w="40" w:type="dxa"/>
              <w:right w:w="40" w:type="dxa"/>
            </w:tcMar>
            <w:vAlign w:val="center"/>
          </w:tcPr>
          <w:p w14:paraId="4B3A83B0" w14:textId="77777777" w:rsidR="00D63A29" w:rsidRPr="00F137B8" w:rsidRDefault="00000000">
            <w:pPr>
              <w:spacing w:line="240" w:lineRule="auto"/>
              <w:ind w:firstLine="0"/>
              <w:rPr>
                <w:sz w:val="22"/>
                <w:szCs w:val="22"/>
              </w:rPr>
            </w:pPr>
            <w:r w:rsidRPr="00F137B8">
              <w:rPr>
                <w:sz w:val="22"/>
                <w:szCs w:val="22"/>
              </w:rPr>
              <w:t>67.0</w:t>
            </w:r>
          </w:p>
        </w:tc>
        <w:tc>
          <w:tcPr>
            <w:tcW w:w="1445" w:type="dxa"/>
            <w:tcBorders>
              <w:top w:val="nil"/>
              <w:left w:val="nil"/>
              <w:bottom w:val="nil"/>
              <w:right w:val="nil"/>
            </w:tcBorders>
            <w:tcMar>
              <w:top w:w="20" w:type="dxa"/>
              <w:left w:w="20" w:type="dxa"/>
              <w:bottom w:w="100" w:type="dxa"/>
              <w:right w:w="20" w:type="dxa"/>
            </w:tcMar>
            <w:vAlign w:val="center"/>
          </w:tcPr>
          <w:p w14:paraId="1EDAE4EF" w14:textId="77777777" w:rsidR="00D63A29" w:rsidRPr="00F137B8" w:rsidRDefault="00000000">
            <w:pPr>
              <w:spacing w:line="240" w:lineRule="auto"/>
              <w:ind w:firstLine="0"/>
              <w:rPr>
                <w:sz w:val="22"/>
                <w:szCs w:val="22"/>
              </w:rPr>
            </w:pPr>
            <w:r w:rsidRPr="00F137B8">
              <w:rPr>
                <w:sz w:val="22"/>
                <w:szCs w:val="22"/>
              </w:rPr>
              <w:t>20</w:t>
            </w:r>
          </w:p>
        </w:tc>
        <w:tc>
          <w:tcPr>
            <w:tcW w:w="1445" w:type="dxa"/>
            <w:tcBorders>
              <w:top w:val="nil"/>
              <w:left w:val="nil"/>
              <w:bottom w:val="nil"/>
              <w:right w:val="nil"/>
            </w:tcBorders>
            <w:tcMar>
              <w:top w:w="40" w:type="dxa"/>
              <w:left w:w="40" w:type="dxa"/>
              <w:bottom w:w="40" w:type="dxa"/>
              <w:right w:w="40" w:type="dxa"/>
            </w:tcMar>
            <w:vAlign w:val="center"/>
          </w:tcPr>
          <w:p w14:paraId="4E8D712D" w14:textId="77777777" w:rsidR="00D63A29" w:rsidRPr="00F137B8" w:rsidRDefault="00000000">
            <w:pPr>
              <w:spacing w:line="240" w:lineRule="auto"/>
              <w:ind w:firstLine="0"/>
              <w:rPr>
                <w:sz w:val="22"/>
                <w:szCs w:val="22"/>
              </w:rPr>
            </w:pPr>
            <w:r w:rsidRPr="00F137B8">
              <w:rPr>
                <w:sz w:val="22"/>
                <w:szCs w:val="22"/>
              </w:rPr>
              <w:t>Philippines</w:t>
            </w:r>
          </w:p>
        </w:tc>
        <w:tc>
          <w:tcPr>
            <w:tcW w:w="1445" w:type="dxa"/>
            <w:tcBorders>
              <w:top w:val="nil"/>
              <w:left w:val="nil"/>
              <w:bottom w:val="nil"/>
              <w:right w:val="nil"/>
            </w:tcBorders>
            <w:tcMar>
              <w:top w:w="40" w:type="dxa"/>
              <w:left w:w="40" w:type="dxa"/>
              <w:bottom w:w="40" w:type="dxa"/>
              <w:right w:w="40" w:type="dxa"/>
            </w:tcMar>
            <w:vAlign w:val="center"/>
          </w:tcPr>
          <w:p w14:paraId="233BA8B6" w14:textId="77777777" w:rsidR="00D63A29" w:rsidRPr="00F137B8" w:rsidRDefault="00000000">
            <w:pPr>
              <w:spacing w:line="240" w:lineRule="auto"/>
              <w:ind w:firstLine="0"/>
              <w:rPr>
                <w:sz w:val="22"/>
                <w:szCs w:val="22"/>
              </w:rPr>
            </w:pPr>
            <w:r w:rsidRPr="00F137B8">
              <w:rPr>
                <w:sz w:val="22"/>
                <w:szCs w:val="22"/>
              </w:rPr>
              <w:t>69.5</w:t>
            </w:r>
          </w:p>
        </w:tc>
        <w:tc>
          <w:tcPr>
            <w:tcW w:w="1445" w:type="dxa"/>
            <w:tcBorders>
              <w:top w:val="nil"/>
              <w:left w:val="nil"/>
              <w:bottom w:val="nil"/>
              <w:right w:val="nil"/>
            </w:tcBorders>
            <w:tcMar>
              <w:top w:w="20" w:type="dxa"/>
              <w:left w:w="20" w:type="dxa"/>
              <w:bottom w:w="100" w:type="dxa"/>
              <w:right w:w="20" w:type="dxa"/>
            </w:tcMar>
            <w:vAlign w:val="center"/>
          </w:tcPr>
          <w:p w14:paraId="42C40E08" w14:textId="77777777" w:rsidR="00D63A29" w:rsidRPr="00F137B8" w:rsidRDefault="00000000">
            <w:pPr>
              <w:spacing w:line="240" w:lineRule="auto"/>
              <w:ind w:firstLine="0"/>
              <w:rPr>
                <w:sz w:val="22"/>
                <w:szCs w:val="22"/>
              </w:rPr>
            </w:pPr>
            <w:r w:rsidRPr="00F137B8">
              <w:rPr>
                <w:sz w:val="22"/>
                <w:szCs w:val="22"/>
              </w:rPr>
              <w:t>5</w:t>
            </w:r>
          </w:p>
        </w:tc>
      </w:tr>
      <w:tr w:rsidR="00D63A29" w:rsidRPr="00F137B8" w14:paraId="57234A5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0F7AF12" w14:textId="77777777" w:rsidR="00D63A29" w:rsidRPr="00F137B8" w:rsidRDefault="00000000">
            <w:pPr>
              <w:spacing w:line="240" w:lineRule="auto"/>
              <w:ind w:firstLine="0"/>
              <w:rPr>
                <w:sz w:val="22"/>
                <w:szCs w:val="22"/>
              </w:rPr>
            </w:pPr>
            <w:r w:rsidRPr="00F137B8">
              <w:rPr>
                <w:sz w:val="22"/>
                <w:szCs w:val="22"/>
              </w:rPr>
              <w:t>Chile</w:t>
            </w:r>
          </w:p>
        </w:tc>
        <w:tc>
          <w:tcPr>
            <w:tcW w:w="1445" w:type="dxa"/>
            <w:tcBorders>
              <w:top w:val="nil"/>
              <w:left w:val="nil"/>
              <w:bottom w:val="nil"/>
              <w:right w:val="nil"/>
            </w:tcBorders>
            <w:tcMar>
              <w:top w:w="40" w:type="dxa"/>
              <w:left w:w="40" w:type="dxa"/>
              <w:bottom w:w="40" w:type="dxa"/>
              <w:right w:w="40" w:type="dxa"/>
            </w:tcMar>
            <w:vAlign w:val="center"/>
          </w:tcPr>
          <w:p w14:paraId="5904054D" w14:textId="77777777" w:rsidR="00D63A29" w:rsidRPr="00F137B8" w:rsidRDefault="00000000">
            <w:pPr>
              <w:spacing w:line="240" w:lineRule="auto"/>
              <w:ind w:firstLine="0"/>
              <w:rPr>
                <w:sz w:val="22"/>
                <w:szCs w:val="22"/>
              </w:rPr>
            </w:pPr>
            <w:r w:rsidRPr="00F137B8">
              <w:rPr>
                <w:sz w:val="22"/>
                <w:szCs w:val="22"/>
              </w:rPr>
              <w:t>57.3</w:t>
            </w:r>
          </w:p>
        </w:tc>
        <w:tc>
          <w:tcPr>
            <w:tcW w:w="1445" w:type="dxa"/>
            <w:tcBorders>
              <w:top w:val="nil"/>
              <w:left w:val="nil"/>
              <w:bottom w:val="nil"/>
              <w:right w:val="nil"/>
            </w:tcBorders>
            <w:tcMar>
              <w:top w:w="20" w:type="dxa"/>
              <w:left w:w="20" w:type="dxa"/>
              <w:bottom w:w="100" w:type="dxa"/>
              <w:right w:w="20" w:type="dxa"/>
            </w:tcMar>
            <w:vAlign w:val="center"/>
          </w:tcPr>
          <w:p w14:paraId="0A4C4AEB" w14:textId="77777777" w:rsidR="00D63A29" w:rsidRPr="00F137B8" w:rsidRDefault="00000000">
            <w:pPr>
              <w:spacing w:line="240" w:lineRule="auto"/>
              <w:ind w:firstLine="0"/>
              <w:rPr>
                <w:sz w:val="22"/>
                <w:szCs w:val="22"/>
              </w:rPr>
            </w:pPr>
            <w:r w:rsidRPr="00F137B8">
              <w:rPr>
                <w:sz w:val="22"/>
                <w:szCs w:val="22"/>
              </w:rPr>
              <w:t>68</w:t>
            </w:r>
          </w:p>
        </w:tc>
        <w:tc>
          <w:tcPr>
            <w:tcW w:w="1445" w:type="dxa"/>
            <w:tcBorders>
              <w:top w:val="nil"/>
              <w:left w:val="nil"/>
              <w:bottom w:val="nil"/>
              <w:right w:val="nil"/>
            </w:tcBorders>
            <w:tcMar>
              <w:top w:w="40" w:type="dxa"/>
              <w:left w:w="40" w:type="dxa"/>
              <w:bottom w:w="40" w:type="dxa"/>
              <w:right w:w="40" w:type="dxa"/>
            </w:tcMar>
            <w:vAlign w:val="center"/>
          </w:tcPr>
          <w:p w14:paraId="2BE2DB16" w14:textId="77777777" w:rsidR="00D63A29" w:rsidRPr="00F137B8" w:rsidRDefault="00000000">
            <w:pPr>
              <w:spacing w:line="240" w:lineRule="auto"/>
              <w:ind w:firstLine="0"/>
              <w:rPr>
                <w:sz w:val="22"/>
                <w:szCs w:val="22"/>
              </w:rPr>
            </w:pPr>
            <w:r w:rsidRPr="00F137B8">
              <w:rPr>
                <w:sz w:val="22"/>
                <w:szCs w:val="22"/>
              </w:rPr>
              <w:t>Poland</w:t>
            </w:r>
          </w:p>
        </w:tc>
        <w:tc>
          <w:tcPr>
            <w:tcW w:w="1445" w:type="dxa"/>
            <w:tcBorders>
              <w:top w:val="nil"/>
              <w:left w:val="nil"/>
              <w:bottom w:val="nil"/>
              <w:right w:val="nil"/>
            </w:tcBorders>
            <w:tcMar>
              <w:top w:w="40" w:type="dxa"/>
              <w:left w:w="40" w:type="dxa"/>
              <w:bottom w:w="40" w:type="dxa"/>
              <w:right w:w="40" w:type="dxa"/>
            </w:tcMar>
            <w:vAlign w:val="center"/>
          </w:tcPr>
          <w:p w14:paraId="38FB99EF" w14:textId="77777777" w:rsidR="00D63A29" w:rsidRPr="00F137B8" w:rsidRDefault="00000000">
            <w:pPr>
              <w:spacing w:line="240" w:lineRule="auto"/>
              <w:ind w:firstLine="0"/>
              <w:rPr>
                <w:sz w:val="22"/>
                <w:szCs w:val="22"/>
              </w:rPr>
            </w:pPr>
            <w:r w:rsidRPr="00F137B8">
              <w:rPr>
                <w:sz w:val="22"/>
                <w:szCs w:val="22"/>
              </w:rPr>
              <w:t>56.8</w:t>
            </w:r>
          </w:p>
        </w:tc>
        <w:tc>
          <w:tcPr>
            <w:tcW w:w="1445" w:type="dxa"/>
            <w:tcBorders>
              <w:top w:val="nil"/>
              <w:left w:val="nil"/>
              <w:bottom w:val="nil"/>
              <w:right w:val="nil"/>
            </w:tcBorders>
            <w:tcMar>
              <w:top w:w="20" w:type="dxa"/>
              <w:left w:w="20" w:type="dxa"/>
              <w:bottom w:w="100" w:type="dxa"/>
              <w:right w:w="20" w:type="dxa"/>
            </w:tcMar>
            <w:vAlign w:val="center"/>
          </w:tcPr>
          <w:p w14:paraId="274D2F7B" w14:textId="77777777" w:rsidR="00D63A29" w:rsidRPr="00F137B8" w:rsidRDefault="00000000">
            <w:pPr>
              <w:spacing w:line="240" w:lineRule="auto"/>
              <w:ind w:firstLine="0"/>
              <w:rPr>
                <w:sz w:val="22"/>
                <w:szCs w:val="22"/>
              </w:rPr>
            </w:pPr>
            <w:r w:rsidRPr="00F137B8">
              <w:rPr>
                <w:sz w:val="22"/>
                <w:szCs w:val="22"/>
              </w:rPr>
              <w:t>70</w:t>
            </w:r>
          </w:p>
        </w:tc>
      </w:tr>
      <w:tr w:rsidR="00D63A29" w:rsidRPr="00F137B8" w14:paraId="7D0F5A0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FE8B2F7" w14:textId="0409F2BE" w:rsidR="00D63A29" w:rsidRPr="00F137B8" w:rsidRDefault="00000000">
            <w:pPr>
              <w:spacing w:line="240" w:lineRule="auto"/>
              <w:ind w:firstLine="0"/>
              <w:rPr>
                <w:sz w:val="22"/>
                <w:szCs w:val="22"/>
              </w:rPr>
            </w:pPr>
            <w:r w:rsidRPr="00F137B8">
              <w:rPr>
                <w:sz w:val="22"/>
                <w:szCs w:val="22"/>
              </w:rPr>
              <w:t>China</w:t>
            </w:r>
          </w:p>
        </w:tc>
        <w:tc>
          <w:tcPr>
            <w:tcW w:w="1445" w:type="dxa"/>
            <w:tcBorders>
              <w:top w:val="nil"/>
              <w:left w:val="nil"/>
              <w:bottom w:val="nil"/>
              <w:right w:val="nil"/>
            </w:tcBorders>
            <w:tcMar>
              <w:top w:w="40" w:type="dxa"/>
              <w:left w:w="40" w:type="dxa"/>
              <w:bottom w:w="40" w:type="dxa"/>
              <w:right w:w="40" w:type="dxa"/>
            </w:tcMar>
            <w:vAlign w:val="center"/>
          </w:tcPr>
          <w:p w14:paraId="1D269E20" w14:textId="77777777" w:rsidR="00D63A29" w:rsidRPr="00F137B8" w:rsidRDefault="00000000">
            <w:pPr>
              <w:spacing w:line="240" w:lineRule="auto"/>
              <w:ind w:firstLine="0"/>
              <w:rPr>
                <w:sz w:val="22"/>
                <w:szCs w:val="22"/>
              </w:rPr>
            </w:pPr>
            <w:r w:rsidRPr="00F137B8">
              <w:rPr>
                <w:sz w:val="22"/>
                <w:szCs w:val="22"/>
              </w:rPr>
              <w:t>67.0</w:t>
            </w:r>
          </w:p>
        </w:tc>
        <w:tc>
          <w:tcPr>
            <w:tcW w:w="1445" w:type="dxa"/>
            <w:tcBorders>
              <w:top w:val="nil"/>
              <w:left w:val="nil"/>
              <w:bottom w:val="nil"/>
              <w:right w:val="nil"/>
            </w:tcBorders>
            <w:tcMar>
              <w:top w:w="20" w:type="dxa"/>
              <w:left w:w="20" w:type="dxa"/>
              <w:bottom w:w="100" w:type="dxa"/>
              <w:right w:w="20" w:type="dxa"/>
            </w:tcMar>
            <w:vAlign w:val="center"/>
          </w:tcPr>
          <w:p w14:paraId="6D8CF6C8" w14:textId="77777777" w:rsidR="00D63A29" w:rsidRPr="00F137B8" w:rsidRDefault="00000000">
            <w:pPr>
              <w:spacing w:line="240" w:lineRule="auto"/>
              <w:ind w:firstLine="0"/>
              <w:rPr>
                <w:sz w:val="22"/>
                <w:szCs w:val="22"/>
              </w:rPr>
            </w:pPr>
            <w:r w:rsidRPr="00F137B8">
              <w:rPr>
                <w:sz w:val="22"/>
                <w:szCs w:val="22"/>
              </w:rPr>
              <w:t>20</w:t>
            </w:r>
          </w:p>
        </w:tc>
        <w:tc>
          <w:tcPr>
            <w:tcW w:w="1445" w:type="dxa"/>
            <w:tcBorders>
              <w:top w:val="nil"/>
              <w:left w:val="nil"/>
              <w:bottom w:val="nil"/>
              <w:right w:val="nil"/>
            </w:tcBorders>
            <w:tcMar>
              <w:top w:w="40" w:type="dxa"/>
              <w:left w:w="40" w:type="dxa"/>
              <w:bottom w:w="40" w:type="dxa"/>
              <w:right w:w="40" w:type="dxa"/>
            </w:tcMar>
            <w:vAlign w:val="center"/>
          </w:tcPr>
          <w:p w14:paraId="53E44998" w14:textId="77777777" w:rsidR="00D63A29" w:rsidRPr="00F137B8" w:rsidRDefault="00000000">
            <w:pPr>
              <w:spacing w:line="240" w:lineRule="auto"/>
              <w:ind w:firstLine="0"/>
              <w:rPr>
                <w:sz w:val="22"/>
                <w:szCs w:val="22"/>
              </w:rPr>
            </w:pPr>
            <w:r w:rsidRPr="00F137B8">
              <w:rPr>
                <w:sz w:val="22"/>
                <w:szCs w:val="22"/>
              </w:rPr>
              <w:t>Portugal</w:t>
            </w:r>
          </w:p>
        </w:tc>
        <w:tc>
          <w:tcPr>
            <w:tcW w:w="1445" w:type="dxa"/>
            <w:tcBorders>
              <w:top w:val="nil"/>
              <w:left w:val="nil"/>
              <w:bottom w:val="nil"/>
              <w:right w:val="nil"/>
            </w:tcBorders>
            <w:tcMar>
              <w:top w:w="40" w:type="dxa"/>
              <w:left w:w="40" w:type="dxa"/>
              <w:bottom w:w="40" w:type="dxa"/>
              <w:right w:w="40" w:type="dxa"/>
            </w:tcMar>
            <w:vAlign w:val="center"/>
          </w:tcPr>
          <w:p w14:paraId="77E83E7B" w14:textId="77777777" w:rsidR="00D63A29" w:rsidRPr="00F137B8" w:rsidRDefault="00000000">
            <w:pPr>
              <w:spacing w:line="240" w:lineRule="auto"/>
              <w:ind w:firstLine="0"/>
              <w:rPr>
                <w:sz w:val="22"/>
                <w:szCs w:val="22"/>
              </w:rPr>
            </w:pPr>
            <w:r w:rsidRPr="00F137B8">
              <w:rPr>
                <w:sz w:val="22"/>
                <w:szCs w:val="22"/>
              </w:rPr>
              <w:t>62.8</w:t>
            </w:r>
          </w:p>
        </w:tc>
        <w:tc>
          <w:tcPr>
            <w:tcW w:w="1445" w:type="dxa"/>
            <w:tcBorders>
              <w:top w:val="nil"/>
              <w:left w:val="nil"/>
              <w:bottom w:val="nil"/>
              <w:right w:val="nil"/>
            </w:tcBorders>
            <w:tcMar>
              <w:top w:w="20" w:type="dxa"/>
              <w:left w:w="20" w:type="dxa"/>
              <w:bottom w:w="100" w:type="dxa"/>
              <w:right w:w="20" w:type="dxa"/>
            </w:tcMar>
            <w:vAlign w:val="center"/>
          </w:tcPr>
          <w:p w14:paraId="23B1F4F6" w14:textId="77777777" w:rsidR="00D63A29" w:rsidRPr="00F137B8" w:rsidRDefault="00000000">
            <w:pPr>
              <w:spacing w:line="240" w:lineRule="auto"/>
              <w:ind w:firstLine="0"/>
              <w:rPr>
                <w:sz w:val="22"/>
                <w:szCs w:val="22"/>
              </w:rPr>
            </w:pPr>
            <w:r w:rsidRPr="00F137B8">
              <w:rPr>
                <w:sz w:val="22"/>
                <w:szCs w:val="22"/>
              </w:rPr>
              <w:t>49</w:t>
            </w:r>
          </w:p>
        </w:tc>
      </w:tr>
      <w:tr w:rsidR="00D63A29" w:rsidRPr="00F137B8" w14:paraId="3FDD34F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0FCD3FF" w14:textId="77777777" w:rsidR="00D63A29" w:rsidRPr="00F137B8" w:rsidRDefault="00000000">
            <w:pPr>
              <w:spacing w:line="240" w:lineRule="auto"/>
              <w:ind w:firstLine="0"/>
              <w:rPr>
                <w:sz w:val="22"/>
                <w:szCs w:val="22"/>
              </w:rPr>
            </w:pPr>
            <w:r w:rsidRPr="00F137B8">
              <w:rPr>
                <w:sz w:val="22"/>
                <w:szCs w:val="22"/>
              </w:rPr>
              <w:t>Colombia</w:t>
            </w:r>
          </w:p>
        </w:tc>
        <w:tc>
          <w:tcPr>
            <w:tcW w:w="1445" w:type="dxa"/>
            <w:tcBorders>
              <w:top w:val="nil"/>
              <w:left w:val="nil"/>
              <w:bottom w:val="nil"/>
              <w:right w:val="nil"/>
            </w:tcBorders>
            <w:tcMar>
              <w:top w:w="40" w:type="dxa"/>
              <w:left w:w="40" w:type="dxa"/>
              <w:bottom w:w="40" w:type="dxa"/>
              <w:right w:w="40" w:type="dxa"/>
            </w:tcMar>
            <w:vAlign w:val="center"/>
          </w:tcPr>
          <w:p w14:paraId="0E5DAC3D"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3AA56864" w14:textId="77777777" w:rsidR="00D63A29" w:rsidRPr="00F137B8" w:rsidRDefault="00000000">
            <w:pPr>
              <w:spacing w:line="240" w:lineRule="auto"/>
              <w:ind w:firstLine="0"/>
              <w:rPr>
                <w:sz w:val="22"/>
                <w:szCs w:val="22"/>
              </w:rPr>
            </w:pPr>
            <w:r w:rsidRPr="00F137B8">
              <w:rPr>
                <w:sz w:val="22"/>
                <w:szCs w:val="22"/>
              </w:rPr>
              <w:t>25</w:t>
            </w:r>
          </w:p>
        </w:tc>
        <w:tc>
          <w:tcPr>
            <w:tcW w:w="1445" w:type="dxa"/>
            <w:tcBorders>
              <w:top w:val="nil"/>
              <w:left w:val="nil"/>
              <w:bottom w:val="nil"/>
              <w:right w:val="nil"/>
            </w:tcBorders>
            <w:tcMar>
              <w:top w:w="40" w:type="dxa"/>
              <w:left w:w="40" w:type="dxa"/>
              <w:bottom w:w="40" w:type="dxa"/>
              <w:right w:w="40" w:type="dxa"/>
            </w:tcMar>
            <w:vAlign w:val="center"/>
          </w:tcPr>
          <w:p w14:paraId="76A2A20F" w14:textId="77777777" w:rsidR="00D63A29" w:rsidRPr="00F137B8" w:rsidRDefault="00000000">
            <w:pPr>
              <w:spacing w:line="240" w:lineRule="auto"/>
              <w:ind w:firstLine="0"/>
              <w:rPr>
                <w:sz w:val="22"/>
                <w:szCs w:val="22"/>
              </w:rPr>
            </w:pPr>
            <w:r w:rsidRPr="00F137B8">
              <w:rPr>
                <w:sz w:val="22"/>
                <w:szCs w:val="22"/>
              </w:rPr>
              <w:t>Puerto Rico</w:t>
            </w:r>
          </w:p>
        </w:tc>
        <w:tc>
          <w:tcPr>
            <w:tcW w:w="1445" w:type="dxa"/>
            <w:tcBorders>
              <w:top w:val="nil"/>
              <w:left w:val="nil"/>
              <w:bottom w:val="nil"/>
              <w:right w:val="nil"/>
            </w:tcBorders>
            <w:tcMar>
              <w:top w:w="40" w:type="dxa"/>
              <w:left w:w="40" w:type="dxa"/>
              <w:bottom w:w="40" w:type="dxa"/>
              <w:right w:w="40" w:type="dxa"/>
            </w:tcMar>
            <w:vAlign w:val="center"/>
          </w:tcPr>
          <w:p w14:paraId="58302291" w14:textId="77777777" w:rsidR="00D63A29" w:rsidRPr="00F137B8" w:rsidRDefault="00000000">
            <w:pPr>
              <w:spacing w:line="240" w:lineRule="auto"/>
              <w:ind w:firstLine="0"/>
              <w:rPr>
                <w:sz w:val="22"/>
                <w:szCs w:val="22"/>
              </w:rPr>
            </w:pPr>
            <w:r w:rsidRPr="00F137B8">
              <w:rPr>
                <w:sz w:val="22"/>
                <w:szCs w:val="22"/>
              </w:rPr>
              <w:t>61.9</w:t>
            </w:r>
          </w:p>
        </w:tc>
        <w:tc>
          <w:tcPr>
            <w:tcW w:w="1445" w:type="dxa"/>
            <w:tcBorders>
              <w:top w:val="nil"/>
              <w:left w:val="nil"/>
              <w:bottom w:val="nil"/>
              <w:right w:val="nil"/>
            </w:tcBorders>
            <w:tcMar>
              <w:top w:w="20" w:type="dxa"/>
              <w:left w:w="20" w:type="dxa"/>
              <w:bottom w:w="100" w:type="dxa"/>
              <w:right w:w="20" w:type="dxa"/>
            </w:tcMar>
            <w:vAlign w:val="center"/>
          </w:tcPr>
          <w:p w14:paraId="49AAFDF3" w14:textId="77777777" w:rsidR="00D63A29" w:rsidRPr="00F137B8" w:rsidRDefault="00000000">
            <w:pPr>
              <w:spacing w:line="240" w:lineRule="auto"/>
              <w:ind w:firstLine="0"/>
              <w:rPr>
                <w:sz w:val="22"/>
                <w:szCs w:val="22"/>
              </w:rPr>
            </w:pPr>
            <w:r w:rsidRPr="00F137B8">
              <w:rPr>
                <w:sz w:val="22"/>
                <w:szCs w:val="22"/>
              </w:rPr>
              <w:t>57</w:t>
            </w:r>
          </w:p>
        </w:tc>
      </w:tr>
      <w:tr w:rsidR="00D63A29" w:rsidRPr="00F137B8" w14:paraId="7E71EFA9"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4467BFE" w14:textId="77777777" w:rsidR="00D63A29" w:rsidRPr="00F137B8" w:rsidRDefault="00000000">
            <w:pPr>
              <w:spacing w:line="240" w:lineRule="auto"/>
              <w:ind w:firstLine="0"/>
              <w:rPr>
                <w:sz w:val="22"/>
                <w:szCs w:val="22"/>
              </w:rPr>
            </w:pPr>
            <w:r w:rsidRPr="00F137B8">
              <w:rPr>
                <w:sz w:val="22"/>
                <w:szCs w:val="22"/>
              </w:rPr>
              <w:t>Costa Rica</w:t>
            </w:r>
          </w:p>
        </w:tc>
        <w:tc>
          <w:tcPr>
            <w:tcW w:w="1445" w:type="dxa"/>
            <w:tcBorders>
              <w:top w:val="nil"/>
              <w:left w:val="nil"/>
              <w:bottom w:val="nil"/>
              <w:right w:val="nil"/>
            </w:tcBorders>
            <w:tcMar>
              <w:top w:w="40" w:type="dxa"/>
              <w:left w:w="40" w:type="dxa"/>
              <w:bottom w:w="40" w:type="dxa"/>
              <w:right w:w="40" w:type="dxa"/>
            </w:tcMar>
            <w:vAlign w:val="center"/>
          </w:tcPr>
          <w:p w14:paraId="3F0F8DF3" w14:textId="77777777" w:rsidR="00D63A29" w:rsidRPr="00F137B8" w:rsidRDefault="00000000">
            <w:pPr>
              <w:spacing w:line="240" w:lineRule="auto"/>
              <w:ind w:firstLine="0"/>
              <w:rPr>
                <w:sz w:val="22"/>
                <w:szCs w:val="22"/>
              </w:rPr>
            </w:pPr>
            <w:r w:rsidRPr="00F137B8">
              <w:rPr>
                <w:sz w:val="22"/>
                <w:szCs w:val="22"/>
              </w:rPr>
              <w:t>64.3</w:t>
            </w:r>
          </w:p>
        </w:tc>
        <w:tc>
          <w:tcPr>
            <w:tcW w:w="1445" w:type="dxa"/>
            <w:tcBorders>
              <w:top w:val="nil"/>
              <w:left w:val="nil"/>
              <w:bottom w:val="nil"/>
              <w:right w:val="nil"/>
            </w:tcBorders>
            <w:tcMar>
              <w:top w:w="20" w:type="dxa"/>
              <w:left w:w="20" w:type="dxa"/>
              <w:bottom w:w="100" w:type="dxa"/>
              <w:right w:w="20" w:type="dxa"/>
            </w:tcMar>
            <w:vAlign w:val="center"/>
          </w:tcPr>
          <w:p w14:paraId="52C5727A" w14:textId="77777777" w:rsidR="00D63A29" w:rsidRPr="00F137B8" w:rsidRDefault="00000000">
            <w:pPr>
              <w:spacing w:line="240" w:lineRule="auto"/>
              <w:ind w:firstLine="0"/>
              <w:rPr>
                <w:sz w:val="22"/>
                <w:szCs w:val="22"/>
              </w:rPr>
            </w:pPr>
            <w:r w:rsidRPr="00F137B8">
              <w:rPr>
                <w:sz w:val="22"/>
                <w:szCs w:val="22"/>
              </w:rPr>
              <w:t>43</w:t>
            </w:r>
          </w:p>
        </w:tc>
        <w:tc>
          <w:tcPr>
            <w:tcW w:w="1445" w:type="dxa"/>
            <w:tcBorders>
              <w:top w:val="nil"/>
              <w:left w:val="nil"/>
              <w:bottom w:val="nil"/>
              <w:right w:val="nil"/>
            </w:tcBorders>
            <w:tcMar>
              <w:top w:w="40" w:type="dxa"/>
              <w:left w:w="40" w:type="dxa"/>
              <w:bottom w:w="40" w:type="dxa"/>
              <w:right w:w="40" w:type="dxa"/>
            </w:tcMar>
            <w:vAlign w:val="center"/>
          </w:tcPr>
          <w:p w14:paraId="7BC58BEE" w14:textId="77777777" w:rsidR="00D63A29" w:rsidRPr="00F137B8" w:rsidRDefault="00000000">
            <w:pPr>
              <w:spacing w:line="240" w:lineRule="auto"/>
              <w:ind w:firstLine="0"/>
              <w:rPr>
                <w:sz w:val="22"/>
                <w:szCs w:val="22"/>
              </w:rPr>
            </w:pPr>
            <w:r w:rsidRPr="00F137B8">
              <w:rPr>
                <w:sz w:val="22"/>
                <w:szCs w:val="22"/>
              </w:rPr>
              <w:t>Qatar</w:t>
            </w:r>
          </w:p>
        </w:tc>
        <w:tc>
          <w:tcPr>
            <w:tcW w:w="1445" w:type="dxa"/>
            <w:tcBorders>
              <w:top w:val="nil"/>
              <w:left w:val="nil"/>
              <w:bottom w:val="nil"/>
              <w:right w:val="nil"/>
            </w:tcBorders>
            <w:tcMar>
              <w:top w:w="40" w:type="dxa"/>
              <w:left w:w="40" w:type="dxa"/>
              <w:bottom w:w="40" w:type="dxa"/>
              <w:right w:w="40" w:type="dxa"/>
            </w:tcMar>
            <w:vAlign w:val="center"/>
          </w:tcPr>
          <w:p w14:paraId="649632F4" w14:textId="77777777" w:rsidR="00D63A29" w:rsidRPr="00F137B8" w:rsidRDefault="00000000">
            <w:pPr>
              <w:spacing w:line="240" w:lineRule="auto"/>
              <w:ind w:firstLine="0"/>
              <w:rPr>
                <w:sz w:val="22"/>
                <w:szCs w:val="22"/>
              </w:rPr>
            </w:pPr>
            <w:r w:rsidRPr="00F137B8">
              <w:rPr>
                <w:sz w:val="22"/>
                <w:szCs w:val="22"/>
              </w:rPr>
              <w:t>70.8</w:t>
            </w:r>
          </w:p>
        </w:tc>
        <w:tc>
          <w:tcPr>
            <w:tcW w:w="1445" w:type="dxa"/>
            <w:tcBorders>
              <w:top w:val="nil"/>
              <w:left w:val="nil"/>
              <w:bottom w:val="nil"/>
              <w:right w:val="nil"/>
            </w:tcBorders>
            <w:tcMar>
              <w:top w:w="20" w:type="dxa"/>
              <w:left w:w="20" w:type="dxa"/>
              <w:bottom w:w="100" w:type="dxa"/>
              <w:right w:w="20" w:type="dxa"/>
            </w:tcMar>
            <w:vAlign w:val="center"/>
          </w:tcPr>
          <w:p w14:paraId="712DA077" w14:textId="77777777" w:rsidR="00D63A29" w:rsidRPr="00F137B8" w:rsidRDefault="00000000">
            <w:pPr>
              <w:spacing w:line="240" w:lineRule="auto"/>
              <w:ind w:firstLine="0"/>
              <w:rPr>
                <w:sz w:val="22"/>
                <w:szCs w:val="22"/>
              </w:rPr>
            </w:pPr>
            <w:r w:rsidRPr="00F137B8">
              <w:rPr>
                <w:sz w:val="22"/>
                <w:szCs w:val="22"/>
              </w:rPr>
              <w:t>2</w:t>
            </w:r>
          </w:p>
        </w:tc>
      </w:tr>
      <w:tr w:rsidR="00D63A29" w:rsidRPr="00F137B8" w14:paraId="1DD9879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4041EF4" w14:textId="77777777" w:rsidR="00D63A29" w:rsidRPr="00F137B8" w:rsidRDefault="00000000">
            <w:pPr>
              <w:spacing w:line="240" w:lineRule="auto"/>
              <w:ind w:firstLine="0"/>
              <w:rPr>
                <w:sz w:val="22"/>
                <w:szCs w:val="22"/>
              </w:rPr>
            </w:pPr>
            <w:r w:rsidRPr="00F137B8">
              <w:rPr>
                <w:sz w:val="22"/>
                <w:szCs w:val="22"/>
              </w:rPr>
              <w:t>Croatia</w:t>
            </w:r>
          </w:p>
        </w:tc>
        <w:tc>
          <w:tcPr>
            <w:tcW w:w="1445" w:type="dxa"/>
            <w:tcBorders>
              <w:top w:val="nil"/>
              <w:left w:val="nil"/>
              <w:bottom w:val="nil"/>
              <w:right w:val="nil"/>
            </w:tcBorders>
            <w:tcMar>
              <w:top w:w="40" w:type="dxa"/>
              <w:left w:w="40" w:type="dxa"/>
              <w:bottom w:w="40" w:type="dxa"/>
              <w:right w:w="40" w:type="dxa"/>
            </w:tcMar>
            <w:vAlign w:val="center"/>
          </w:tcPr>
          <w:p w14:paraId="5D245A85" w14:textId="77777777" w:rsidR="00D63A29" w:rsidRPr="00F137B8" w:rsidRDefault="00000000">
            <w:pPr>
              <w:spacing w:line="240" w:lineRule="auto"/>
              <w:ind w:firstLine="0"/>
              <w:rPr>
                <w:sz w:val="22"/>
                <w:szCs w:val="22"/>
              </w:rPr>
            </w:pPr>
            <w:r w:rsidRPr="00F137B8">
              <w:rPr>
                <w:sz w:val="22"/>
                <w:szCs w:val="22"/>
              </w:rPr>
              <w:t>62.6</w:t>
            </w:r>
          </w:p>
        </w:tc>
        <w:tc>
          <w:tcPr>
            <w:tcW w:w="1445" w:type="dxa"/>
            <w:tcBorders>
              <w:top w:val="nil"/>
              <w:left w:val="nil"/>
              <w:bottom w:val="nil"/>
              <w:right w:val="nil"/>
            </w:tcBorders>
            <w:tcMar>
              <w:top w:w="20" w:type="dxa"/>
              <w:left w:w="20" w:type="dxa"/>
              <w:bottom w:w="100" w:type="dxa"/>
              <w:right w:w="20" w:type="dxa"/>
            </w:tcMar>
            <w:vAlign w:val="center"/>
          </w:tcPr>
          <w:p w14:paraId="56B17F1A" w14:textId="77777777" w:rsidR="00D63A29" w:rsidRPr="00F137B8" w:rsidRDefault="00000000">
            <w:pPr>
              <w:spacing w:line="240" w:lineRule="auto"/>
              <w:ind w:firstLine="0"/>
              <w:rPr>
                <w:sz w:val="22"/>
                <w:szCs w:val="22"/>
              </w:rPr>
            </w:pPr>
            <w:r w:rsidRPr="00F137B8">
              <w:rPr>
                <w:sz w:val="22"/>
                <w:szCs w:val="22"/>
              </w:rPr>
              <w:t>51</w:t>
            </w:r>
          </w:p>
        </w:tc>
        <w:tc>
          <w:tcPr>
            <w:tcW w:w="1445" w:type="dxa"/>
            <w:tcBorders>
              <w:top w:val="nil"/>
              <w:left w:val="nil"/>
              <w:bottom w:val="nil"/>
              <w:right w:val="nil"/>
            </w:tcBorders>
            <w:tcMar>
              <w:top w:w="40" w:type="dxa"/>
              <w:left w:w="40" w:type="dxa"/>
              <w:bottom w:w="40" w:type="dxa"/>
              <w:right w:w="40" w:type="dxa"/>
            </w:tcMar>
            <w:vAlign w:val="center"/>
          </w:tcPr>
          <w:p w14:paraId="7265D9AA" w14:textId="77777777" w:rsidR="00D63A29" w:rsidRPr="00F137B8" w:rsidRDefault="00000000">
            <w:pPr>
              <w:spacing w:line="240" w:lineRule="auto"/>
              <w:ind w:firstLine="0"/>
              <w:rPr>
                <w:sz w:val="22"/>
                <w:szCs w:val="22"/>
              </w:rPr>
            </w:pPr>
            <w:r w:rsidRPr="00F137B8">
              <w:rPr>
                <w:sz w:val="22"/>
                <w:szCs w:val="22"/>
              </w:rPr>
              <w:t>Romania</w:t>
            </w:r>
          </w:p>
        </w:tc>
        <w:tc>
          <w:tcPr>
            <w:tcW w:w="1445" w:type="dxa"/>
            <w:tcBorders>
              <w:top w:val="nil"/>
              <w:left w:val="nil"/>
              <w:bottom w:val="nil"/>
              <w:right w:val="nil"/>
            </w:tcBorders>
            <w:tcMar>
              <w:top w:w="40" w:type="dxa"/>
              <w:left w:w="40" w:type="dxa"/>
              <w:bottom w:w="40" w:type="dxa"/>
              <w:right w:w="40" w:type="dxa"/>
            </w:tcMar>
            <w:vAlign w:val="center"/>
          </w:tcPr>
          <w:p w14:paraId="485C4B10" w14:textId="77777777" w:rsidR="00D63A29" w:rsidRPr="00F137B8" w:rsidRDefault="00000000">
            <w:pPr>
              <w:spacing w:line="240" w:lineRule="auto"/>
              <w:ind w:firstLine="0"/>
              <w:rPr>
                <w:sz w:val="22"/>
                <w:szCs w:val="22"/>
              </w:rPr>
            </w:pPr>
            <w:r w:rsidRPr="00F137B8">
              <w:rPr>
                <w:sz w:val="22"/>
                <w:szCs w:val="22"/>
              </w:rPr>
              <w:t>58.4</w:t>
            </w:r>
          </w:p>
        </w:tc>
        <w:tc>
          <w:tcPr>
            <w:tcW w:w="1445" w:type="dxa"/>
            <w:tcBorders>
              <w:top w:val="nil"/>
              <w:left w:val="nil"/>
              <w:bottom w:val="nil"/>
              <w:right w:val="nil"/>
            </w:tcBorders>
            <w:tcMar>
              <w:top w:w="20" w:type="dxa"/>
              <w:left w:w="20" w:type="dxa"/>
              <w:bottom w:w="100" w:type="dxa"/>
              <w:right w:w="20" w:type="dxa"/>
            </w:tcMar>
            <w:vAlign w:val="center"/>
          </w:tcPr>
          <w:p w14:paraId="17B88BD7" w14:textId="77777777" w:rsidR="00D63A29" w:rsidRPr="00F137B8" w:rsidRDefault="00000000">
            <w:pPr>
              <w:spacing w:line="240" w:lineRule="auto"/>
              <w:ind w:firstLine="0"/>
              <w:rPr>
                <w:sz w:val="22"/>
                <w:szCs w:val="22"/>
              </w:rPr>
            </w:pPr>
            <w:r w:rsidRPr="00F137B8">
              <w:rPr>
                <w:sz w:val="22"/>
                <w:szCs w:val="22"/>
              </w:rPr>
              <w:t>64</w:t>
            </w:r>
          </w:p>
        </w:tc>
      </w:tr>
      <w:tr w:rsidR="00D63A29" w:rsidRPr="00F137B8" w14:paraId="0828A01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D3315C1" w14:textId="77777777" w:rsidR="00D63A29" w:rsidRPr="00F137B8" w:rsidRDefault="00000000">
            <w:pPr>
              <w:spacing w:line="240" w:lineRule="auto"/>
              <w:ind w:firstLine="0"/>
              <w:rPr>
                <w:sz w:val="22"/>
                <w:szCs w:val="22"/>
              </w:rPr>
            </w:pPr>
            <w:r w:rsidRPr="00F137B8">
              <w:rPr>
                <w:sz w:val="22"/>
                <w:szCs w:val="22"/>
              </w:rPr>
              <w:t>Czechia</w:t>
            </w:r>
          </w:p>
        </w:tc>
        <w:tc>
          <w:tcPr>
            <w:tcW w:w="1445" w:type="dxa"/>
            <w:tcBorders>
              <w:top w:val="nil"/>
              <w:left w:val="nil"/>
              <w:bottom w:val="nil"/>
              <w:right w:val="nil"/>
            </w:tcBorders>
            <w:tcMar>
              <w:top w:w="40" w:type="dxa"/>
              <w:left w:w="40" w:type="dxa"/>
              <w:bottom w:w="40" w:type="dxa"/>
              <w:right w:w="40" w:type="dxa"/>
            </w:tcMar>
            <w:vAlign w:val="center"/>
          </w:tcPr>
          <w:p w14:paraId="6BD6508C" w14:textId="77777777" w:rsidR="00D63A29" w:rsidRPr="00F137B8" w:rsidRDefault="00000000">
            <w:pPr>
              <w:spacing w:line="240" w:lineRule="auto"/>
              <w:ind w:firstLine="0"/>
              <w:rPr>
                <w:sz w:val="22"/>
                <w:szCs w:val="22"/>
              </w:rPr>
            </w:pPr>
            <w:r w:rsidRPr="00F137B8">
              <w:rPr>
                <w:sz w:val="22"/>
                <w:szCs w:val="22"/>
              </w:rPr>
              <w:t>57.7</w:t>
            </w:r>
          </w:p>
        </w:tc>
        <w:tc>
          <w:tcPr>
            <w:tcW w:w="1445" w:type="dxa"/>
            <w:tcBorders>
              <w:top w:val="nil"/>
              <w:left w:val="nil"/>
              <w:bottom w:val="nil"/>
              <w:right w:val="nil"/>
            </w:tcBorders>
            <w:tcMar>
              <w:top w:w="20" w:type="dxa"/>
              <w:left w:w="20" w:type="dxa"/>
              <w:bottom w:w="100" w:type="dxa"/>
              <w:right w:w="20" w:type="dxa"/>
            </w:tcMar>
            <w:vAlign w:val="center"/>
          </w:tcPr>
          <w:p w14:paraId="17DCF6FC" w14:textId="77777777" w:rsidR="00D63A29" w:rsidRPr="00F137B8" w:rsidRDefault="00000000">
            <w:pPr>
              <w:spacing w:line="240" w:lineRule="auto"/>
              <w:ind w:firstLine="0"/>
              <w:rPr>
                <w:sz w:val="22"/>
                <w:szCs w:val="22"/>
              </w:rPr>
            </w:pPr>
            <w:r w:rsidRPr="00F137B8">
              <w:rPr>
                <w:sz w:val="22"/>
                <w:szCs w:val="22"/>
              </w:rPr>
              <w:t>65</w:t>
            </w:r>
          </w:p>
        </w:tc>
        <w:tc>
          <w:tcPr>
            <w:tcW w:w="1445" w:type="dxa"/>
            <w:tcBorders>
              <w:top w:val="nil"/>
              <w:left w:val="nil"/>
              <w:bottom w:val="nil"/>
              <w:right w:val="nil"/>
            </w:tcBorders>
            <w:tcMar>
              <w:top w:w="40" w:type="dxa"/>
              <w:left w:w="40" w:type="dxa"/>
              <w:bottom w:w="40" w:type="dxa"/>
              <w:right w:w="40" w:type="dxa"/>
            </w:tcMar>
            <w:vAlign w:val="center"/>
          </w:tcPr>
          <w:p w14:paraId="12FBD939" w14:textId="77777777" w:rsidR="00D63A29" w:rsidRPr="00F137B8" w:rsidRDefault="00000000">
            <w:pPr>
              <w:spacing w:line="240" w:lineRule="auto"/>
              <w:ind w:firstLine="0"/>
              <w:rPr>
                <w:sz w:val="22"/>
                <w:szCs w:val="22"/>
              </w:rPr>
            </w:pPr>
            <w:r w:rsidRPr="00F137B8">
              <w:rPr>
                <w:sz w:val="22"/>
                <w:szCs w:val="22"/>
              </w:rPr>
              <w:t>Russia</w:t>
            </w:r>
          </w:p>
        </w:tc>
        <w:tc>
          <w:tcPr>
            <w:tcW w:w="1445" w:type="dxa"/>
            <w:tcBorders>
              <w:top w:val="nil"/>
              <w:left w:val="nil"/>
              <w:bottom w:val="nil"/>
              <w:right w:val="nil"/>
            </w:tcBorders>
            <w:tcMar>
              <w:top w:w="40" w:type="dxa"/>
              <w:left w:w="40" w:type="dxa"/>
              <w:bottom w:w="40" w:type="dxa"/>
              <w:right w:w="40" w:type="dxa"/>
            </w:tcMar>
            <w:vAlign w:val="center"/>
          </w:tcPr>
          <w:p w14:paraId="62C9119C" w14:textId="77777777" w:rsidR="00D63A29" w:rsidRPr="00F137B8" w:rsidRDefault="00000000">
            <w:pPr>
              <w:spacing w:line="240" w:lineRule="auto"/>
              <w:ind w:firstLine="0"/>
              <w:rPr>
                <w:sz w:val="22"/>
                <w:szCs w:val="22"/>
              </w:rPr>
            </w:pPr>
            <w:r w:rsidRPr="00F137B8">
              <w:rPr>
                <w:sz w:val="22"/>
                <w:szCs w:val="22"/>
              </w:rPr>
              <w:t>62.1</w:t>
            </w:r>
          </w:p>
        </w:tc>
        <w:tc>
          <w:tcPr>
            <w:tcW w:w="1445" w:type="dxa"/>
            <w:tcBorders>
              <w:top w:val="nil"/>
              <w:left w:val="nil"/>
              <w:bottom w:val="nil"/>
              <w:right w:val="nil"/>
            </w:tcBorders>
            <w:tcMar>
              <w:top w:w="20" w:type="dxa"/>
              <w:left w:w="20" w:type="dxa"/>
              <w:bottom w:w="100" w:type="dxa"/>
              <w:right w:w="20" w:type="dxa"/>
            </w:tcMar>
            <w:vAlign w:val="center"/>
          </w:tcPr>
          <w:p w14:paraId="56B56676" w14:textId="77777777" w:rsidR="00D63A29" w:rsidRPr="00F137B8" w:rsidRDefault="00000000">
            <w:pPr>
              <w:spacing w:line="240" w:lineRule="auto"/>
              <w:ind w:firstLine="0"/>
              <w:rPr>
                <w:sz w:val="22"/>
                <w:szCs w:val="22"/>
              </w:rPr>
            </w:pPr>
            <w:r w:rsidRPr="00F137B8">
              <w:rPr>
                <w:sz w:val="22"/>
                <w:szCs w:val="22"/>
              </w:rPr>
              <w:t>56</w:t>
            </w:r>
          </w:p>
        </w:tc>
      </w:tr>
      <w:tr w:rsidR="00D63A29" w:rsidRPr="00F137B8" w14:paraId="09EDD4A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91BF43" w14:textId="77777777" w:rsidR="00D63A29" w:rsidRPr="00F137B8" w:rsidRDefault="00000000">
            <w:pPr>
              <w:spacing w:line="240" w:lineRule="auto"/>
              <w:ind w:firstLine="0"/>
              <w:rPr>
                <w:sz w:val="22"/>
                <w:szCs w:val="22"/>
              </w:rPr>
            </w:pPr>
            <w:r w:rsidRPr="00F137B8">
              <w:rPr>
                <w:sz w:val="22"/>
                <w:szCs w:val="22"/>
              </w:rPr>
              <w:t>Denmark</w:t>
            </w:r>
          </w:p>
        </w:tc>
        <w:tc>
          <w:tcPr>
            <w:tcW w:w="1445" w:type="dxa"/>
            <w:tcBorders>
              <w:top w:val="nil"/>
              <w:left w:val="nil"/>
              <w:bottom w:val="nil"/>
              <w:right w:val="nil"/>
            </w:tcBorders>
            <w:tcMar>
              <w:top w:w="40" w:type="dxa"/>
              <w:left w:w="40" w:type="dxa"/>
              <w:bottom w:w="40" w:type="dxa"/>
              <w:right w:w="40" w:type="dxa"/>
            </w:tcMar>
            <w:vAlign w:val="center"/>
          </w:tcPr>
          <w:p w14:paraId="07633653" w14:textId="77777777" w:rsidR="00D63A29" w:rsidRPr="00F137B8" w:rsidRDefault="00000000">
            <w:pPr>
              <w:spacing w:line="240" w:lineRule="auto"/>
              <w:ind w:firstLine="0"/>
              <w:rPr>
                <w:sz w:val="22"/>
                <w:szCs w:val="22"/>
              </w:rPr>
            </w:pPr>
            <w:r w:rsidRPr="00F137B8">
              <w:rPr>
                <w:sz w:val="22"/>
                <w:szCs w:val="22"/>
              </w:rPr>
              <w:t>66.6</w:t>
            </w:r>
          </w:p>
        </w:tc>
        <w:tc>
          <w:tcPr>
            <w:tcW w:w="1445" w:type="dxa"/>
            <w:tcBorders>
              <w:top w:val="nil"/>
              <w:left w:val="nil"/>
              <w:bottom w:val="nil"/>
              <w:right w:val="nil"/>
            </w:tcBorders>
            <w:tcMar>
              <w:top w:w="20" w:type="dxa"/>
              <w:left w:w="20" w:type="dxa"/>
              <w:bottom w:w="100" w:type="dxa"/>
              <w:right w:w="20" w:type="dxa"/>
            </w:tcMar>
            <w:vAlign w:val="center"/>
          </w:tcPr>
          <w:p w14:paraId="0427BE7C" w14:textId="77777777" w:rsidR="00D63A29" w:rsidRPr="00F137B8" w:rsidRDefault="00000000">
            <w:pPr>
              <w:spacing w:line="240" w:lineRule="auto"/>
              <w:ind w:firstLine="0"/>
              <w:rPr>
                <w:sz w:val="22"/>
                <w:szCs w:val="22"/>
              </w:rPr>
            </w:pPr>
            <w:r w:rsidRPr="00F137B8">
              <w:rPr>
                <w:sz w:val="22"/>
                <w:szCs w:val="22"/>
              </w:rPr>
              <w:t>28</w:t>
            </w:r>
          </w:p>
        </w:tc>
        <w:tc>
          <w:tcPr>
            <w:tcW w:w="1445" w:type="dxa"/>
            <w:tcBorders>
              <w:top w:val="nil"/>
              <w:left w:val="nil"/>
              <w:bottom w:val="nil"/>
              <w:right w:val="nil"/>
            </w:tcBorders>
            <w:tcMar>
              <w:top w:w="40" w:type="dxa"/>
              <w:left w:w="40" w:type="dxa"/>
              <w:bottom w:w="40" w:type="dxa"/>
              <w:right w:w="40" w:type="dxa"/>
            </w:tcMar>
            <w:vAlign w:val="center"/>
          </w:tcPr>
          <w:p w14:paraId="03C35499" w14:textId="77777777" w:rsidR="00D63A29" w:rsidRPr="00F137B8" w:rsidRDefault="00000000">
            <w:pPr>
              <w:spacing w:line="240" w:lineRule="auto"/>
              <w:ind w:firstLine="0"/>
              <w:rPr>
                <w:sz w:val="22"/>
                <w:szCs w:val="22"/>
              </w:rPr>
            </w:pPr>
            <w:r w:rsidRPr="00F137B8">
              <w:rPr>
                <w:sz w:val="22"/>
                <w:szCs w:val="22"/>
              </w:rPr>
              <w:t>Samoa</w:t>
            </w:r>
          </w:p>
        </w:tc>
        <w:tc>
          <w:tcPr>
            <w:tcW w:w="1445" w:type="dxa"/>
            <w:tcBorders>
              <w:top w:val="nil"/>
              <w:left w:val="nil"/>
              <w:bottom w:val="nil"/>
              <w:right w:val="nil"/>
            </w:tcBorders>
            <w:tcMar>
              <w:top w:w="40" w:type="dxa"/>
              <w:left w:w="40" w:type="dxa"/>
              <w:bottom w:w="40" w:type="dxa"/>
              <w:right w:w="40" w:type="dxa"/>
            </w:tcMar>
            <w:vAlign w:val="center"/>
          </w:tcPr>
          <w:p w14:paraId="779111E0" w14:textId="77777777" w:rsidR="00D63A29" w:rsidRPr="00F137B8" w:rsidRDefault="00000000">
            <w:pPr>
              <w:spacing w:line="240" w:lineRule="auto"/>
              <w:ind w:firstLine="0"/>
              <w:rPr>
                <w:sz w:val="22"/>
                <w:szCs w:val="22"/>
              </w:rPr>
            </w:pPr>
            <w:r w:rsidRPr="00F137B8">
              <w:rPr>
                <w:sz w:val="22"/>
                <w:szCs w:val="22"/>
              </w:rPr>
              <w:t>63.9</w:t>
            </w:r>
          </w:p>
        </w:tc>
        <w:tc>
          <w:tcPr>
            <w:tcW w:w="1445" w:type="dxa"/>
            <w:tcBorders>
              <w:top w:val="nil"/>
              <w:left w:val="nil"/>
              <w:bottom w:val="nil"/>
              <w:right w:val="nil"/>
            </w:tcBorders>
            <w:tcMar>
              <w:top w:w="20" w:type="dxa"/>
              <w:left w:w="20" w:type="dxa"/>
              <w:bottom w:w="100" w:type="dxa"/>
              <w:right w:w="20" w:type="dxa"/>
            </w:tcMar>
            <w:vAlign w:val="center"/>
          </w:tcPr>
          <w:p w14:paraId="1367A33B" w14:textId="77777777" w:rsidR="00D63A29" w:rsidRPr="00F137B8" w:rsidRDefault="00000000">
            <w:pPr>
              <w:spacing w:line="240" w:lineRule="auto"/>
              <w:ind w:firstLine="0"/>
              <w:rPr>
                <w:sz w:val="22"/>
                <w:szCs w:val="22"/>
              </w:rPr>
            </w:pPr>
            <w:r w:rsidRPr="00F137B8">
              <w:rPr>
                <w:sz w:val="22"/>
                <w:szCs w:val="22"/>
              </w:rPr>
              <w:t>44</w:t>
            </w:r>
          </w:p>
        </w:tc>
      </w:tr>
      <w:tr w:rsidR="00D63A29" w:rsidRPr="00F137B8" w14:paraId="1C16DB4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40378FD" w14:textId="77777777" w:rsidR="00D63A29" w:rsidRPr="00F137B8" w:rsidRDefault="00000000">
            <w:pPr>
              <w:spacing w:line="240" w:lineRule="auto"/>
              <w:ind w:firstLine="0"/>
              <w:rPr>
                <w:sz w:val="22"/>
                <w:szCs w:val="22"/>
              </w:rPr>
            </w:pPr>
            <w:r w:rsidRPr="00F137B8">
              <w:rPr>
                <w:sz w:val="22"/>
                <w:szCs w:val="22"/>
              </w:rPr>
              <w:t>Ecuador</w:t>
            </w:r>
          </w:p>
        </w:tc>
        <w:tc>
          <w:tcPr>
            <w:tcW w:w="1445" w:type="dxa"/>
            <w:tcBorders>
              <w:top w:val="nil"/>
              <w:left w:val="nil"/>
              <w:bottom w:val="nil"/>
              <w:right w:val="nil"/>
            </w:tcBorders>
            <w:tcMar>
              <w:top w:w="40" w:type="dxa"/>
              <w:left w:w="40" w:type="dxa"/>
              <w:bottom w:w="40" w:type="dxa"/>
              <w:right w:w="40" w:type="dxa"/>
            </w:tcMar>
            <w:vAlign w:val="center"/>
          </w:tcPr>
          <w:p w14:paraId="14453A7C" w14:textId="77777777" w:rsidR="00D63A29" w:rsidRPr="00F137B8" w:rsidRDefault="00000000">
            <w:pPr>
              <w:spacing w:line="240" w:lineRule="auto"/>
              <w:ind w:firstLine="0"/>
              <w:rPr>
                <w:sz w:val="22"/>
                <w:szCs w:val="22"/>
              </w:rPr>
            </w:pPr>
            <w:r w:rsidRPr="00F137B8">
              <w:rPr>
                <w:sz w:val="22"/>
                <w:szCs w:val="22"/>
              </w:rPr>
              <w:t>62.6</w:t>
            </w:r>
          </w:p>
        </w:tc>
        <w:tc>
          <w:tcPr>
            <w:tcW w:w="1445" w:type="dxa"/>
            <w:tcBorders>
              <w:top w:val="nil"/>
              <w:left w:val="nil"/>
              <w:bottom w:val="nil"/>
              <w:right w:val="nil"/>
            </w:tcBorders>
            <w:tcMar>
              <w:top w:w="20" w:type="dxa"/>
              <w:left w:w="20" w:type="dxa"/>
              <w:bottom w:w="100" w:type="dxa"/>
              <w:right w:w="20" w:type="dxa"/>
            </w:tcMar>
            <w:vAlign w:val="center"/>
          </w:tcPr>
          <w:p w14:paraId="3EE15FD8" w14:textId="77777777" w:rsidR="00D63A29" w:rsidRPr="00F137B8" w:rsidRDefault="00000000">
            <w:pPr>
              <w:spacing w:line="240" w:lineRule="auto"/>
              <w:ind w:firstLine="0"/>
              <w:rPr>
                <w:sz w:val="22"/>
                <w:szCs w:val="22"/>
              </w:rPr>
            </w:pPr>
            <w:r w:rsidRPr="00F137B8">
              <w:rPr>
                <w:sz w:val="22"/>
                <w:szCs w:val="22"/>
              </w:rPr>
              <w:t>51</w:t>
            </w:r>
          </w:p>
        </w:tc>
        <w:tc>
          <w:tcPr>
            <w:tcW w:w="1445" w:type="dxa"/>
            <w:tcBorders>
              <w:top w:val="nil"/>
              <w:left w:val="nil"/>
              <w:bottom w:val="nil"/>
              <w:right w:val="nil"/>
            </w:tcBorders>
            <w:tcMar>
              <w:top w:w="40" w:type="dxa"/>
              <w:left w:w="40" w:type="dxa"/>
              <w:bottom w:w="40" w:type="dxa"/>
              <w:right w:w="40" w:type="dxa"/>
            </w:tcMar>
            <w:vAlign w:val="center"/>
          </w:tcPr>
          <w:p w14:paraId="6726AF2B" w14:textId="77777777" w:rsidR="00D63A29" w:rsidRPr="00F137B8" w:rsidRDefault="00000000">
            <w:pPr>
              <w:spacing w:line="240" w:lineRule="auto"/>
              <w:ind w:firstLine="0"/>
              <w:rPr>
                <w:sz w:val="22"/>
                <w:szCs w:val="22"/>
              </w:rPr>
            </w:pPr>
            <w:r w:rsidRPr="00F137B8">
              <w:rPr>
                <w:sz w:val="22"/>
                <w:szCs w:val="22"/>
              </w:rPr>
              <w:t>Saudi Arabia</w:t>
            </w:r>
          </w:p>
        </w:tc>
        <w:tc>
          <w:tcPr>
            <w:tcW w:w="1445" w:type="dxa"/>
            <w:tcBorders>
              <w:top w:val="nil"/>
              <w:left w:val="nil"/>
              <w:bottom w:val="nil"/>
              <w:right w:val="nil"/>
            </w:tcBorders>
            <w:tcMar>
              <w:top w:w="40" w:type="dxa"/>
              <w:left w:w="40" w:type="dxa"/>
              <w:bottom w:w="40" w:type="dxa"/>
              <w:right w:w="40" w:type="dxa"/>
            </w:tcMar>
            <w:vAlign w:val="center"/>
          </w:tcPr>
          <w:p w14:paraId="521AEC52" w14:textId="77777777" w:rsidR="00D63A29" w:rsidRPr="00F137B8" w:rsidRDefault="00000000">
            <w:pPr>
              <w:spacing w:line="240" w:lineRule="auto"/>
              <w:ind w:firstLine="0"/>
              <w:rPr>
                <w:sz w:val="22"/>
                <w:szCs w:val="22"/>
              </w:rPr>
            </w:pPr>
            <w:r w:rsidRPr="00F137B8">
              <w:rPr>
                <w:sz w:val="22"/>
                <w:szCs w:val="22"/>
              </w:rPr>
              <w:t>61.5</w:t>
            </w:r>
          </w:p>
        </w:tc>
        <w:tc>
          <w:tcPr>
            <w:tcW w:w="1445" w:type="dxa"/>
            <w:tcBorders>
              <w:top w:val="nil"/>
              <w:left w:val="nil"/>
              <w:bottom w:val="nil"/>
              <w:right w:val="nil"/>
            </w:tcBorders>
            <w:tcMar>
              <w:top w:w="20" w:type="dxa"/>
              <w:left w:w="20" w:type="dxa"/>
              <w:bottom w:w="100" w:type="dxa"/>
              <w:right w:w="20" w:type="dxa"/>
            </w:tcMar>
            <w:vAlign w:val="center"/>
          </w:tcPr>
          <w:p w14:paraId="6DE8EE9C" w14:textId="77777777" w:rsidR="00D63A29" w:rsidRPr="00F137B8" w:rsidRDefault="00000000">
            <w:pPr>
              <w:spacing w:line="240" w:lineRule="auto"/>
              <w:ind w:firstLine="0"/>
              <w:rPr>
                <w:sz w:val="22"/>
                <w:szCs w:val="22"/>
              </w:rPr>
            </w:pPr>
            <w:r w:rsidRPr="00F137B8">
              <w:rPr>
                <w:sz w:val="22"/>
                <w:szCs w:val="22"/>
              </w:rPr>
              <w:t>58</w:t>
            </w:r>
          </w:p>
        </w:tc>
      </w:tr>
      <w:tr w:rsidR="00D63A29" w:rsidRPr="00F137B8" w14:paraId="50BBC83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3E7B96B" w14:textId="77777777" w:rsidR="00D63A29" w:rsidRPr="00F137B8" w:rsidRDefault="00000000">
            <w:pPr>
              <w:spacing w:line="240" w:lineRule="auto"/>
              <w:ind w:firstLine="0"/>
              <w:rPr>
                <w:sz w:val="22"/>
                <w:szCs w:val="22"/>
              </w:rPr>
            </w:pPr>
            <w:r w:rsidRPr="00F137B8">
              <w:rPr>
                <w:sz w:val="22"/>
                <w:szCs w:val="22"/>
              </w:rPr>
              <w:t>Egypt</w:t>
            </w:r>
          </w:p>
        </w:tc>
        <w:tc>
          <w:tcPr>
            <w:tcW w:w="1445" w:type="dxa"/>
            <w:tcBorders>
              <w:top w:val="nil"/>
              <w:left w:val="nil"/>
              <w:bottom w:val="nil"/>
              <w:right w:val="nil"/>
            </w:tcBorders>
            <w:tcMar>
              <w:top w:w="40" w:type="dxa"/>
              <w:left w:w="40" w:type="dxa"/>
              <w:bottom w:w="40" w:type="dxa"/>
              <w:right w:w="40" w:type="dxa"/>
            </w:tcMar>
            <w:vAlign w:val="center"/>
          </w:tcPr>
          <w:p w14:paraId="5BC10A4C"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17B4E9F1" w14:textId="77777777" w:rsidR="00D63A29" w:rsidRPr="00F137B8" w:rsidRDefault="00000000">
            <w:pPr>
              <w:spacing w:line="240" w:lineRule="auto"/>
              <w:ind w:firstLine="0"/>
              <w:rPr>
                <w:sz w:val="22"/>
                <w:szCs w:val="22"/>
              </w:rPr>
            </w:pPr>
            <w:r w:rsidRPr="00F137B8">
              <w:rPr>
                <w:sz w:val="22"/>
                <w:szCs w:val="22"/>
              </w:rPr>
              <w:t>29</w:t>
            </w:r>
          </w:p>
        </w:tc>
        <w:tc>
          <w:tcPr>
            <w:tcW w:w="1445" w:type="dxa"/>
            <w:tcBorders>
              <w:top w:val="nil"/>
              <w:left w:val="nil"/>
              <w:bottom w:val="nil"/>
              <w:right w:val="nil"/>
            </w:tcBorders>
            <w:tcMar>
              <w:top w:w="40" w:type="dxa"/>
              <w:left w:w="40" w:type="dxa"/>
              <w:bottom w:w="40" w:type="dxa"/>
              <w:right w:w="40" w:type="dxa"/>
            </w:tcMar>
            <w:vAlign w:val="center"/>
          </w:tcPr>
          <w:p w14:paraId="127F7E59" w14:textId="77777777" w:rsidR="00D63A29" w:rsidRPr="00F137B8" w:rsidRDefault="00000000">
            <w:pPr>
              <w:spacing w:line="240" w:lineRule="auto"/>
              <w:ind w:firstLine="0"/>
              <w:rPr>
                <w:sz w:val="22"/>
                <w:szCs w:val="22"/>
              </w:rPr>
            </w:pPr>
            <w:r w:rsidRPr="00F137B8">
              <w:rPr>
                <w:sz w:val="22"/>
                <w:szCs w:val="22"/>
              </w:rPr>
              <w:t>Serbia</w:t>
            </w:r>
          </w:p>
        </w:tc>
        <w:tc>
          <w:tcPr>
            <w:tcW w:w="1445" w:type="dxa"/>
            <w:tcBorders>
              <w:top w:val="nil"/>
              <w:left w:val="nil"/>
              <w:bottom w:val="nil"/>
              <w:right w:val="nil"/>
            </w:tcBorders>
            <w:tcMar>
              <w:top w:w="40" w:type="dxa"/>
              <w:left w:w="40" w:type="dxa"/>
              <w:bottom w:w="40" w:type="dxa"/>
              <w:right w:w="40" w:type="dxa"/>
            </w:tcMar>
            <w:vAlign w:val="center"/>
          </w:tcPr>
          <w:p w14:paraId="401ECDDC" w14:textId="77777777" w:rsidR="00D63A29" w:rsidRPr="00F137B8" w:rsidRDefault="00000000">
            <w:pPr>
              <w:spacing w:line="240" w:lineRule="auto"/>
              <w:ind w:firstLine="0"/>
              <w:rPr>
                <w:sz w:val="22"/>
                <w:szCs w:val="22"/>
              </w:rPr>
            </w:pPr>
            <w:r w:rsidRPr="00F137B8">
              <w:rPr>
                <w:sz w:val="22"/>
                <w:szCs w:val="22"/>
              </w:rPr>
              <w:t>51.2</w:t>
            </w:r>
          </w:p>
        </w:tc>
        <w:tc>
          <w:tcPr>
            <w:tcW w:w="1445" w:type="dxa"/>
            <w:tcBorders>
              <w:top w:val="nil"/>
              <w:left w:val="nil"/>
              <w:bottom w:val="nil"/>
              <w:right w:val="nil"/>
            </w:tcBorders>
            <w:tcMar>
              <w:top w:w="20" w:type="dxa"/>
              <w:left w:w="20" w:type="dxa"/>
              <w:bottom w:w="100" w:type="dxa"/>
              <w:right w:w="20" w:type="dxa"/>
            </w:tcMar>
            <w:vAlign w:val="center"/>
          </w:tcPr>
          <w:p w14:paraId="78CC4D3B" w14:textId="77777777" w:rsidR="00D63A29" w:rsidRPr="00F137B8" w:rsidRDefault="00000000">
            <w:pPr>
              <w:spacing w:line="240" w:lineRule="auto"/>
              <w:ind w:firstLine="0"/>
              <w:rPr>
                <w:sz w:val="22"/>
                <w:szCs w:val="22"/>
              </w:rPr>
            </w:pPr>
            <w:r w:rsidRPr="00F137B8">
              <w:rPr>
                <w:sz w:val="22"/>
                <w:szCs w:val="22"/>
              </w:rPr>
              <w:t>77</w:t>
            </w:r>
          </w:p>
        </w:tc>
      </w:tr>
      <w:tr w:rsidR="00D63A29" w:rsidRPr="00F137B8" w14:paraId="02C000C0"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4EFDDD72" w14:textId="77777777" w:rsidR="00D63A29" w:rsidRPr="00F137B8" w:rsidRDefault="00000000">
            <w:pPr>
              <w:spacing w:line="240" w:lineRule="auto"/>
              <w:ind w:firstLine="0"/>
              <w:rPr>
                <w:sz w:val="22"/>
                <w:szCs w:val="22"/>
              </w:rPr>
            </w:pPr>
            <w:r w:rsidRPr="00F137B8">
              <w:rPr>
                <w:sz w:val="22"/>
                <w:szCs w:val="22"/>
              </w:rPr>
              <w:t>Estonia</w:t>
            </w:r>
          </w:p>
        </w:tc>
        <w:tc>
          <w:tcPr>
            <w:tcW w:w="1445" w:type="dxa"/>
            <w:tcBorders>
              <w:top w:val="nil"/>
              <w:left w:val="nil"/>
              <w:bottom w:val="nil"/>
              <w:right w:val="nil"/>
            </w:tcBorders>
            <w:tcMar>
              <w:top w:w="40" w:type="dxa"/>
              <w:left w:w="40" w:type="dxa"/>
              <w:bottom w:w="40" w:type="dxa"/>
              <w:right w:w="40" w:type="dxa"/>
            </w:tcMar>
            <w:vAlign w:val="center"/>
          </w:tcPr>
          <w:p w14:paraId="7C253FF8" w14:textId="77777777" w:rsidR="00D63A29" w:rsidRPr="00F137B8" w:rsidRDefault="00000000">
            <w:pPr>
              <w:spacing w:line="240" w:lineRule="auto"/>
              <w:ind w:firstLine="0"/>
              <w:rPr>
                <w:sz w:val="22"/>
                <w:szCs w:val="22"/>
              </w:rPr>
            </w:pPr>
            <w:r w:rsidRPr="00F137B8">
              <w:rPr>
                <w:sz w:val="22"/>
                <w:szCs w:val="22"/>
              </w:rPr>
              <w:t>57.3</w:t>
            </w:r>
          </w:p>
        </w:tc>
        <w:tc>
          <w:tcPr>
            <w:tcW w:w="1445" w:type="dxa"/>
            <w:tcBorders>
              <w:top w:val="nil"/>
              <w:left w:val="nil"/>
              <w:bottom w:val="nil"/>
              <w:right w:val="nil"/>
            </w:tcBorders>
            <w:tcMar>
              <w:top w:w="20" w:type="dxa"/>
              <w:left w:w="20" w:type="dxa"/>
              <w:bottom w:w="100" w:type="dxa"/>
              <w:right w:w="20" w:type="dxa"/>
            </w:tcMar>
            <w:vAlign w:val="center"/>
          </w:tcPr>
          <w:p w14:paraId="3C13F9F7" w14:textId="77777777" w:rsidR="00D63A29" w:rsidRPr="00F137B8" w:rsidRDefault="00000000">
            <w:pPr>
              <w:spacing w:line="240" w:lineRule="auto"/>
              <w:ind w:firstLine="0"/>
              <w:rPr>
                <w:sz w:val="22"/>
                <w:szCs w:val="22"/>
              </w:rPr>
            </w:pPr>
            <w:r w:rsidRPr="00F137B8">
              <w:rPr>
                <w:sz w:val="22"/>
                <w:szCs w:val="22"/>
              </w:rPr>
              <w:t>68</w:t>
            </w:r>
          </w:p>
        </w:tc>
        <w:tc>
          <w:tcPr>
            <w:tcW w:w="1445" w:type="dxa"/>
            <w:tcBorders>
              <w:top w:val="nil"/>
              <w:left w:val="nil"/>
              <w:bottom w:val="nil"/>
              <w:right w:val="nil"/>
            </w:tcBorders>
            <w:tcMar>
              <w:top w:w="40" w:type="dxa"/>
              <w:left w:w="40" w:type="dxa"/>
              <w:bottom w:w="40" w:type="dxa"/>
              <w:right w:w="40" w:type="dxa"/>
            </w:tcMar>
            <w:vAlign w:val="center"/>
          </w:tcPr>
          <w:p w14:paraId="65694FB8" w14:textId="77777777" w:rsidR="00D63A29" w:rsidRPr="00F137B8" w:rsidRDefault="00000000">
            <w:pPr>
              <w:spacing w:line="240" w:lineRule="auto"/>
              <w:ind w:firstLine="0"/>
              <w:rPr>
                <w:sz w:val="22"/>
                <w:szCs w:val="22"/>
              </w:rPr>
            </w:pPr>
            <w:r w:rsidRPr="00F137B8">
              <w:rPr>
                <w:sz w:val="22"/>
                <w:szCs w:val="22"/>
              </w:rPr>
              <w:t>Singapore</w:t>
            </w:r>
          </w:p>
        </w:tc>
        <w:tc>
          <w:tcPr>
            <w:tcW w:w="1445" w:type="dxa"/>
            <w:tcBorders>
              <w:top w:val="nil"/>
              <w:left w:val="nil"/>
              <w:bottom w:val="nil"/>
              <w:right w:val="nil"/>
            </w:tcBorders>
            <w:tcMar>
              <w:top w:w="40" w:type="dxa"/>
              <w:left w:w="40" w:type="dxa"/>
              <w:bottom w:w="40" w:type="dxa"/>
              <w:right w:w="40" w:type="dxa"/>
            </w:tcMar>
            <w:vAlign w:val="center"/>
          </w:tcPr>
          <w:p w14:paraId="142441A1"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4DF673A9" w14:textId="77777777" w:rsidR="00D63A29" w:rsidRPr="00F137B8" w:rsidRDefault="00000000">
            <w:pPr>
              <w:spacing w:line="240" w:lineRule="auto"/>
              <w:ind w:firstLine="0"/>
              <w:rPr>
                <w:sz w:val="22"/>
                <w:szCs w:val="22"/>
              </w:rPr>
            </w:pPr>
            <w:r w:rsidRPr="00F137B8">
              <w:rPr>
                <w:sz w:val="22"/>
                <w:szCs w:val="22"/>
              </w:rPr>
              <w:t>29</w:t>
            </w:r>
          </w:p>
        </w:tc>
      </w:tr>
      <w:tr w:rsidR="00D63A29" w:rsidRPr="00F137B8" w14:paraId="7429CEC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AE97DE0" w14:textId="77777777" w:rsidR="00D63A29" w:rsidRPr="00F137B8" w:rsidRDefault="00000000">
            <w:pPr>
              <w:spacing w:line="240" w:lineRule="auto"/>
              <w:ind w:firstLine="0"/>
              <w:rPr>
                <w:sz w:val="22"/>
                <w:szCs w:val="22"/>
              </w:rPr>
            </w:pPr>
            <w:r w:rsidRPr="00F137B8">
              <w:rPr>
                <w:sz w:val="22"/>
                <w:szCs w:val="22"/>
              </w:rPr>
              <w:t>Finland</w:t>
            </w:r>
          </w:p>
        </w:tc>
        <w:tc>
          <w:tcPr>
            <w:tcW w:w="1445" w:type="dxa"/>
            <w:tcBorders>
              <w:top w:val="nil"/>
              <w:left w:val="nil"/>
              <w:bottom w:val="nil"/>
              <w:right w:val="nil"/>
            </w:tcBorders>
            <w:tcMar>
              <w:top w:w="40" w:type="dxa"/>
              <w:left w:w="40" w:type="dxa"/>
              <w:bottom w:w="40" w:type="dxa"/>
              <w:right w:w="40" w:type="dxa"/>
            </w:tcMar>
            <w:vAlign w:val="center"/>
          </w:tcPr>
          <w:p w14:paraId="0A8EAFBB"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1EF849A4" w14:textId="77777777" w:rsidR="00D63A29" w:rsidRPr="00F137B8" w:rsidRDefault="00000000">
            <w:pPr>
              <w:spacing w:line="240" w:lineRule="auto"/>
              <w:ind w:firstLine="0"/>
              <w:rPr>
                <w:sz w:val="22"/>
                <w:szCs w:val="22"/>
              </w:rPr>
            </w:pPr>
            <w:r w:rsidRPr="00F137B8">
              <w:rPr>
                <w:sz w:val="22"/>
                <w:szCs w:val="22"/>
              </w:rPr>
              <w:t>12</w:t>
            </w:r>
          </w:p>
        </w:tc>
        <w:tc>
          <w:tcPr>
            <w:tcW w:w="1445" w:type="dxa"/>
            <w:tcBorders>
              <w:top w:val="nil"/>
              <w:left w:val="nil"/>
              <w:bottom w:val="nil"/>
              <w:right w:val="nil"/>
            </w:tcBorders>
            <w:tcMar>
              <w:top w:w="40" w:type="dxa"/>
              <w:left w:w="40" w:type="dxa"/>
              <w:bottom w:w="40" w:type="dxa"/>
              <w:right w:w="40" w:type="dxa"/>
            </w:tcMar>
            <w:vAlign w:val="center"/>
          </w:tcPr>
          <w:p w14:paraId="362DCE9A" w14:textId="77777777" w:rsidR="00D63A29" w:rsidRPr="00F137B8" w:rsidRDefault="00000000">
            <w:pPr>
              <w:spacing w:line="240" w:lineRule="auto"/>
              <w:ind w:firstLine="0"/>
              <w:rPr>
                <w:sz w:val="22"/>
                <w:szCs w:val="22"/>
              </w:rPr>
            </w:pPr>
            <w:r w:rsidRPr="00F137B8">
              <w:rPr>
                <w:sz w:val="22"/>
                <w:szCs w:val="22"/>
              </w:rPr>
              <w:t>Slovakia</w:t>
            </w:r>
          </w:p>
        </w:tc>
        <w:tc>
          <w:tcPr>
            <w:tcW w:w="1445" w:type="dxa"/>
            <w:tcBorders>
              <w:top w:val="nil"/>
              <w:left w:val="nil"/>
              <w:bottom w:val="nil"/>
              <w:right w:val="nil"/>
            </w:tcBorders>
            <w:tcMar>
              <w:top w:w="40" w:type="dxa"/>
              <w:left w:w="40" w:type="dxa"/>
              <w:bottom w:w="40" w:type="dxa"/>
              <w:right w:w="40" w:type="dxa"/>
            </w:tcMar>
            <w:vAlign w:val="center"/>
          </w:tcPr>
          <w:p w14:paraId="165BC25D" w14:textId="77777777" w:rsidR="00D63A29" w:rsidRPr="00F137B8" w:rsidRDefault="00000000">
            <w:pPr>
              <w:spacing w:line="240" w:lineRule="auto"/>
              <w:ind w:firstLine="0"/>
              <w:rPr>
                <w:sz w:val="22"/>
                <w:szCs w:val="22"/>
              </w:rPr>
            </w:pPr>
            <w:r w:rsidRPr="00F137B8">
              <w:rPr>
                <w:sz w:val="22"/>
                <w:szCs w:val="22"/>
              </w:rPr>
              <w:t>54.6</w:t>
            </w:r>
          </w:p>
        </w:tc>
        <w:tc>
          <w:tcPr>
            <w:tcW w:w="1445" w:type="dxa"/>
            <w:tcBorders>
              <w:top w:val="nil"/>
              <w:left w:val="nil"/>
              <w:bottom w:val="nil"/>
              <w:right w:val="nil"/>
            </w:tcBorders>
            <w:tcMar>
              <w:top w:w="20" w:type="dxa"/>
              <w:left w:w="20" w:type="dxa"/>
              <w:bottom w:w="100" w:type="dxa"/>
              <w:right w:w="20" w:type="dxa"/>
            </w:tcMar>
            <w:vAlign w:val="center"/>
          </w:tcPr>
          <w:p w14:paraId="593C2A26" w14:textId="77777777" w:rsidR="00D63A29" w:rsidRPr="00F137B8" w:rsidRDefault="00000000">
            <w:pPr>
              <w:spacing w:line="240" w:lineRule="auto"/>
              <w:ind w:firstLine="0"/>
              <w:rPr>
                <w:sz w:val="22"/>
                <w:szCs w:val="22"/>
              </w:rPr>
            </w:pPr>
            <w:r w:rsidRPr="00F137B8">
              <w:rPr>
                <w:sz w:val="22"/>
                <w:szCs w:val="22"/>
              </w:rPr>
              <w:t>74</w:t>
            </w:r>
          </w:p>
        </w:tc>
      </w:tr>
      <w:tr w:rsidR="00D63A29" w:rsidRPr="00F137B8" w14:paraId="2D4791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2EE22AD" w14:textId="77777777" w:rsidR="00D63A29" w:rsidRPr="00F137B8" w:rsidRDefault="00000000">
            <w:pPr>
              <w:spacing w:line="240" w:lineRule="auto"/>
              <w:ind w:firstLine="0"/>
              <w:rPr>
                <w:sz w:val="22"/>
                <w:szCs w:val="22"/>
              </w:rPr>
            </w:pPr>
            <w:r w:rsidRPr="00F137B8">
              <w:rPr>
                <w:sz w:val="22"/>
                <w:szCs w:val="22"/>
              </w:rPr>
              <w:t>France</w:t>
            </w:r>
          </w:p>
        </w:tc>
        <w:tc>
          <w:tcPr>
            <w:tcW w:w="1445" w:type="dxa"/>
            <w:tcBorders>
              <w:top w:val="nil"/>
              <w:left w:val="nil"/>
              <w:bottom w:val="nil"/>
              <w:right w:val="nil"/>
            </w:tcBorders>
            <w:tcMar>
              <w:top w:w="40" w:type="dxa"/>
              <w:left w:w="40" w:type="dxa"/>
              <w:bottom w:w="40" w:type="dxa"/>
              <w:right w:w="40" w:type="dxa"/>
            </w:tcMar>
            <w:vAlign w:val="center"/>
          </w:tcPr>
          <w:p w14:paraId="04B508DD"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021BABD" w14:textId="77777777" w:rsidR="00D63A29" w:rsidRPr="00F137B8" w:rsidRDefault="00000000">
            <w:pPr>
              <w:spacing w:line="240" w:lineRule="auto"/>
              <w:ind w:firstLine="0"/>
              <w:rPr>
                <w:sz w:val="22"/>
                <w:szCs w:val="22"/>
              </w:rPr>
            </w:pPr>
            <w:r w:rsidRPr="00F137B8">
              <w:rPr>
                <w:sz w:val="22"/>
                <w:szCs w:val="22"/>
              </w:rPr>
              <w:t>29</w:t>
            </w:r>
          </w:p>
        </w:tc>
        <w:tc>
          <w:tcPr>
            <w:tcW w:w="1445" w:type="dxa"/>
            <w:tcBorders>
              <w:top w:val="nil"/>
              <w:left w:val="nil"/>
              <w:bottom w:val="nil"/>
              <w:right w:val="nil"/>
            </w:tcBorders>
            <w:tcMar>
              <w:top w:w="40" w:type="dxa"/>
              <w:left w:w="40" w:type="dxa"/>
              <w:bottom w:w="40" w:type="dxa"/>
              <w:right w:w="40" w:type="dxa"/>
            </w:tcMar>
            <w:vAlign w:val="center"/>
          </w:tcPr>
          <w:p w14:paraId="1905B4D5" w14:textId="77777777" w:rsidR="00D63A29" w:rsidRPr="00F137B8" w:rsidRDefault="00000000">
            <w:pPr>
              <w:spacing w:line="240" w:lineRule="auto"/>
              <w:ind w:firstLine="0"/>
              <w:rPr>
                <w:sz w:val="22"/>
                <w:szCs w:val="22"/>
              </w:rPr>
            </w:pPr>
            <w:r w:rsidRPr="00F137B8">
              <w:rPr>
                <w:sz w:val="22"/>
                <w:szCs w:val="22"/>
              </w:rPr>
              <w:t>Slovenia</w:t>
            </w:r>
          </w:p>
        </w:tc>
        <w:tc>
          <w:tcPr>
            <w:tcW w:w="1445" w:type="dxa"/>
            <w:tcBorders>
              <w:top w:val="nil"/>
              <w:left w:val="nil"/>
              <w:bottom w:val="nil"/>
              <w:right w:val="nil"/>
            </w:tcBorders>
            <w:tcMar>
              <w:top w:w="40" w:type="dxa"/>
              <w:left w:w="40" w:type="dxa"/>
              <w:bottom w:w="40" w:type="dxa"/>
              <w:right w:w="40" w:type="dxa"/>
            </w:tcMar>
            <w:vAlign w:val="center"/>
          </w:tcPr>
          <w:p w14:paraId="0AF708DA" w14:textId="77777777" w:rsidR="00D63A29" w:rsidRPr="00F137B8" w:rsidRDefault="00000000">
            <w:pPr>
              <w:spacing w:line="240" w:lineRule="auto"/>
              <w:ind w:firstLine="0"/>
              <w:rPr>
                <w:sz w:val="22"/>
                <w:szCs w:val="22"/>
              </w:rPr>
            </w:pPr>
            <w:r w:rsidRPr="00F137B8">
              <w:rPr>
                <w:sz w:val="22"/>
                <w:szCs w:val="22"/>
              </w:rPr>
              <w:t>65.4</w:t>
            </w:r>
          </w:p>
        </w:tc>
        <w:tc>
          <w:tcPr>
            <w:tcW w:w="1445" w:type="dxa"/>
            <w:tcBorders>
              <w:top w:val="nil"/>
              <w:left w:val="nil"/>
              <w:bottom w:val="nil"/>
              <w:right w:val="nil"/>
            </w:tcBorders>
            <w:tcMar>
              <w:top w:w="20" w:type="dxa"/>
              <w:left w:w="20" w:type="dxa"/>
              <w:bottom w:w="100" w:type="dxa"/>
              <w:right w:w="20" w:type="dxa"/>
            </w:tcMar>
            <w:vAlign w:val="center"/>
          </w:tcPr>
          <w:p w14:paraId="421B52E2" w14:textId="77777777" w:rsidR="00D63A29" w:rsidRPr="00F137B8" w:rsidRDefault="00000000">
            <w:pPr>
              <w:spacing w:line="240" w:lineRule="auto"/>
              <w:ind w:firstLine="0"/>
              <w:rPr>
                <w:sz w:val="22"/>
                <w:szCs w:val="22"/>
              </w:rPr>
            </w:pPr>
            <w:r w:rsidRPr="00F137B8">
              <w:rPr>
                <w:sz w:val="22"/>
                <w:szCs w:val="22"/>
              </w:rPr>
              <w:t>36</w:t>
            </w:r>
          </w:p>
        </w:tc>
      </w:tr>
      <w:tr w:rsidR="00D63A29" w:rsidRPr="00F137B8" w14:paraId="6DC5A7B7"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D95721A" w14:textId="77777777" w:rsidR="00D63A29" w:rsidRPr="00F137B8" w:rsidRDefault="00000000">
            <w:pPr>
              <w:spacing w:line="240" w:lineRule="auto"/>
              <w:ind w:firstLine="0"/>
              <w:rPr>
                <w:sz w:val="22"/>
                <w:szCs w:val="22"/>
              </w:rPr>
            </w:pPr>
            <w:r w:rsidRPr="00F137B8">
              <w:rPr>
                <w:sz w:val="22"/>
                <w:szCs w:val="22"/>
              </w:rPr>
              <w:t>Germany</w:t>
            </w:r>
          </w:p>
        </w:tc>
        <w:tc>
          <w:tcPr>
            <w:tcW w:w="1445" w:type="dxa"/>
            <w:tcBorders>
              <w:top w:val="nil"/>
              <w:left w:val="nil"/>
              <w:bottom w:val="nil"/>
              <w:right w:val="nil"/>
            </w:tcBorders>
            <w:tcMar>
              <w:top w:w="40" w:type="dxa"/>
              <w:left w:w="40" w:type="dxa"/>
              <w:bottom w:w="40" w:type="dxa"/>
              <w:right w:w="40" w:type="dxa"/>
            </w:tcMar>
            <w:vAlign w:val="center"/>
          </w:tcPr>
          <w:p w14:paraId="59470E02" w14:textId="77777777" w:rsidR="00D63A29" w:rsidRPr="00F137B8" w:rsidRDefault="00000000">
            <w:pPr>
              <w:spacing w:line="240" w:lineRule="auto"/>
              <w:ind w:firstLine="0"/>
              <w:rPr>
                <w:sz w:val="22"/>
                <w:szCs w:val="22"/>
              </w:rPr>
            </w:pPr>
            <w:r w:rsidRPr="00F137B8">
              <w:rPr>
                <w:sz w:val="22"/>
                <w:szCs w:val="22"/>
              </w:rPr>
              <w:t>64.5</w:t>
            </w:r>
          </w:p>
        </w:tc>
        <w:tc>
          <w:tcPr>
            <w:tcW w:w="1445" w:type="dxa"/>
            <w:tcBorders>
              <w:top w:val="nil"/>
              <w:left w:val="nil"/>
              <w:bottom w:val="nil"/>
              <w:right w:val="nil"/>
            </w:tcBorders>
            <w:tcMar>
              <w:top w:w="20" w:type="dxa"/>
              <w:left w:w="20" w:type="dxa"/>
              <w:bottom w:w="100" w:type="dxa"/>
              <w:right w:w="20" w:type="dxa"/>
            </w:tcMar>
            <w:vAlign w:val="center"/>
          </w:tcPr>
          <w:p w14:paraId="15F15645" w14:textId="77777777" w:rsidR="00D63A29" w:rsidRPr="00F137B8" w:rsidRDefault="00000000">
            <w:pPr>
              <w:spacing w:line="240" w:lineRule="auto"/>
              <w:ind w:firstLine="0"/>
              <w:rPr>
                <w:sz w:val="22"/>
                <w:szCs w:val="22"/>
              </w:rPr>
            </w:pPr>
            <w:r w:rsidRPr="00F137B8">
              <w:rPr>
                <w:sz w:val="22"/>
                <w:szCs w:val="22"/>
              </w:rPr>
              <w:t>41</w:t>
            </w:r>
          </w:p>
        </w:tc>
        <w:tc>
          <w:tcPr>
            <w:tcW w:w="1445" w:type="dxa"/>
            <w:tcBorders>
              <w:top w:val="nil"/>
              <w:left w:val="nil"/>
              <w:bottom w:val="nil"/>
              <w:right w:val="nil"/>
            </w:tcBorders>
            <w:tcMar>
              <w:top w:w="40" w:type="dxa"/>
              <w:left w:w="40" w:type="dxa"/>
              <w:bottom w:w="40" w:type="dxa"/>
              <w:right w:w="40" w:type="dxa"/>
            </w:tcMar>
            <w:vAlign w:val="center"/>
          </w:tcPr>
          <w:p w14:paraId="66874BFD" w14:textId="77777777" w:rsidR="00D63A29" w:rsidRPr="00F137B8" w:rsidRDefault="00000000">
            <w:pPr>
              <w:spacing w:line="240" w:lineRule="auto"/>
              <w:ind w:firstLine="0"/>
              <w:rPr>
                <w:sz w:val="22"/>
                <w:szCs w:val="22"/>
              </w:rPr>
            </w:pPr>
            <w:r w:rsidRPr="00F137B8">
              <w:rPr>
                <w:sz w:val="22"/>
                <w:szCs w:val="22"/>
              </w:rPr>
              <w:t>South Africa</w:t>
            </w:r>
          </w:p>
        </w:tc>
        <w:tc>
          <w:tcPr>
            <w:tcW w:w="1445" w:type="dxa"/>
            <w:tcBorders>
              <w:top w:val="nil"/>
              <w:left w:val="nil"/>
              <w:bottom w:val="nil"/>
              <w:right w:val="nil"/>
            </w:tcBorders>
            <w:tcMar>
              <w:top w:w="40" w:type="dxa"/>
              <w:left w:w="40" w:type="dxa"/>
              <w:bottom w:w="40" w:type="dxa"/>
              <w:right w:w="40" w:type="dxa"/>
            </w:tcMar>
            <w:vAlign w:val="center"/>
          </w:tcPr>
          <w:p w14:paraId="6F7B0837" w14:textId="77777777" w:rsidR="00D63A29" w:rsidRPr="00F137B8" w:rsidRDefault="00000000">
            <w:pPr>
              <w:spacing w:line="240" w:lineRule="auto"/>
              <w:ind w:firstLine="0"/>
              <w:rPr>
                <w:sz w:val="22"/>
                <w:szCs w:val="22"/>
              </w:rPr>
            </w:pPr>
            <w:r w:rsidRPr="00F137B8">
              <w:rPr>
                <w:sz w:val="22"/>
                <w:szCs w:val="22"/>
              </w:rPr>
              <w:t>70.7</w:t>
            </w:r>
          </w:p>
        </w:tc>
        <w:tc>
          <w:tcPr>
            <w:tcW w:w="1445" w:type="dxa"/>
            <w:tcBorders>
              <w:top w:val="nil"/>
              <w:left w:val="nil"/>
              <w:bottom w:val="nil"/>
              <w:right w:val="nil"/>
            </w:tcBorders>
            <w:tcMar>
              <w:top w:w="20" w:type="dxa"/>
              <w:left w:w="20" w:type="dxa"/>
              <w:bottom w:w="100" w:type="dxa"/>
              <w:right w:w="20" w:type="dxa"/>
            </w:tcMar>
            <w:vAlign w:val="center"/>
          </w:tcPr>
          <w:p w14:paraId="5DF727FB" w14:textId="77777777" w:rsidR="00D63A29" w:rsidRPr="00F137B8" w:rsidRDefault="00000000">
            <w:pPr>
              <w:spacing w:line="240" w:lineRule="auto"/>
              <w:ind w:firstLine="0"/>
              <w:rPr>
                <w:sz w:val="22"/>
                <w:szCs w:val="22"/>
              </w:rPr>
            </w:pPr>
            <w:r w:rsidRPr="00F137B8">
              <w:rPr>
                <w:sz w:val="22"/>
                <w:szCs w:val="22"/>
              </w:rPr>
              <w:t>3</w:t>
            </w:r>
          </w:p>
        </w:tc>
      </w:tr>
      <w:tr w:rsidR="00D63A29" w:rsidRPr="00F137B8" w14:paraId="19CDA80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2C00806" w14:textId="77777777" w:rsidR="00D63A29" w:rsidRPr="00F137B8" w:rsidRDefault="00000000">
            <w:pPr>
              <w:spacing w:line="240" w:lineRule="auto"/>
              <w:ind w:firstLine="0"/>
              <w:rPr>
                <w:sz w:val="22"/>
                <w:szCs w:val="22"/>
              </w:rPr>
            </w:pPr>
            <w:r w:rsidRPr="00F137B8">
              <w:rPr>
                <w:sz w:val="22"/>
                <w:szCs w:val="22"/>
              </w:rPr>
              <w:t>Greece</w:t>
            </w:r>
          </w:p>
        </w:tc>
        <w:tc>
          <w:tcPr>
            <w:tcW w:w="1445" w:type="dxa"/>
            <w:tcBorders>
              <w:top w:val="nil"/>
              <w:left w:val="nil"/>
              <w:bottom w:val="nil"/>
              <w:right w:val="nil"/>
            </w:tcBorders>
            <w:tcMar>
              <w:top w:w="40" w:type="dxa"/>
              <w:left w:w="40" w:type="dxa"/>
              <w:bottom w:w="40" w:type="dxa"/>
              <w:right w:w="40" w:type="dxa"/>
            </w:tcMar>
            <w:vAlign w:val="center"/>
          </w:tcPr>
          <w:p w14:paraId="2C00A147" w14:textId="77777777" w:rsidR="00D63A29" w:rsidRPr="00F137B8" w:rsidRDefault="00000000">
            <w:pPr>
              <w:spacing w:line="240" w:lineRule="auto"/>
              <w:ind w:firstLine="0"/>
              <w:rPr>
                <w:sz w:val="22"/>
                <w:szCs w:val="22"/>
              </w:rPr>
            </w:pPr>
            <w:r w:rsidRPr="00F137B8">
              <w:rPr>
                <w:sz w:val="22"/>
                <w:szCs w:val="22"/>
              </w:rPr>
              <w:t>67.2</w:t>
            </w:r>
          </w:p>
        </w:tc>
        <w:tc>
          <w:tcPr>
            <w:tcW w:w="1445" w:type="dxa"/>
            <w:tcBorders>
              <w:top w:val="nil"/>
              <w:left w:val="nil"/>
              <w:bottom w:val="nil"/>
              <w:right w:val="nil"/>
            </w:tcBorders>
            <w:tcMar>
              <w:top w:w="20" w:type="dxa"/>
              <w:left w:w="20" w:type="dxa"/>
              <w:bottom w:w="100" w:type="dxa"/>
              <w:right w:w="20" w:type="dxa"/>
            </w:tcMar>
            <w:vAlign w:val="center"/>
          </w:tcPr>
          <w:p w14:paraId="2F37E521" w14:textId="77777777" w:rsidR="00D63A29" w:rsidRPr="00F137B8" w:rsidRDefault="00000000">
            <w:pPr>
              <w:spacing w:line="240" w:lineRule="auto"/>
              <w:ind w:firstLine="0"/>
              <w:rPr>
                <w:sz w:val="22"/>
                <w:szCs w:val="22"/>
              </w:rPr>
            </w:pPr>
            <w:r w:rsidRPr="00F137B8">
              <w:rPr>
                <w:sz w:val="22"/>
                <w:szCs w:val="22"/>
              </w:rPr>
              <w:t>17</w:t>
            </w:r>
          </w:p>
        </w:tc>
        <w:tc>
          <w:tcPr>
            <w:tcW w:w="1445" w:type="dxa"/>
            <w:tcBorders>
              <w:top w:val="nil"/>
              <w:left w:val="nil"/>
              <w:bottom w:val="nil"/>
              <w:right w:val="nil"/>
            </w:tcBorders>
            <w:tcMar>
              <w:top w:w="40" w:type="dxa"/>
              <w:left w:w="40" w:type="dxa"/>
              <w:bottom w:w="40" w:type="dxa"/>
              <w:right w:w="40" w:type="dxa"/>
            </w:tcMar>
            <w:vAlign w:val="center"/>
          </w:tcPr>
          <w:p w14:paraId="0E5DEFA5" w14:textId="77777777" w:rsidR="00D63A29" w:rsidRPr="00F137B8" w:rsidRDefault="00000000">
            <w:pPr>
              <w:spacing w:line="240" w:lineRule="auto"/>
              <w:ind w:firstLine="0"/>
              <w:rPr>
                <w:sz w:val="22"/>
                <w:szCs w:val="22"/>
              </w:rPr>
            </w:pPr>
            <w:r w:rsidRPr="00F137B8">
              <w:rPr>
                <w:sz w:val="22"/>
                <w:szCs w:val="22"/>
              </w:rPr>
              <w:t>South Korea</w:t>
            </w:r>
          </w:p>
        </w:tc>
        <w:tc>
          <w:tcPr>
            <w:tcW w:w="1445" w:type="dxa"/>
            <w:tcBorders>
              <w:top w:val="nil"/>
              <w:left w:val="nil"/>
              <w:bottom w:val="nil"/>
              <w:right w:val="nil"/>
            </w:tcBorders>
            <w:tcMar>
              <w:top w:w="40" w:type="dxa"/>
              <w:left w:w="40" w:type="dxa"/>
              <w:bottom w:w="40" w:type="dxa"/>
              <w:right w:w="40" w:type="dxa"/>
            </w:tcMar>
            <w:vAlign w:val="center"/>
          </w:tcPr>
          <w:p w14:paraId="44BF3973"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770BC691" w14:textId="77777777" w:rsidR="00D63A29" w:rsidRPr="00F137B8" w:rsidRDefault="00000000">
            <w:pPr>
              <w:spacing w:line="240" w:lineRule="auto"/>
              <w:ind w:firstLine="0"/>
              <w:rPr>
                <w:sz w:val="22"/>
                <w:szCs w:val="22"/>
              </w:rPr>
            </w:pPr>
            <w:r w:rsidRPr="00F137B8">
              <w:rPr>
                <w:sz w:val="22"/>
                <w:szCs w:val="22"/>
              </w:rPr>
              <w:t>12</w:t>
            </w:r>
          </w:p>
        </w:tc>
      </w:tr>
      <w:tr w:rsidR="00D63A29" w:rsidRPr="00F137B8" w14:paraId="234436F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1B4F2D6" w14:textId="0E717457" w:rsidR="00D63A29" w:rsidRPr="00F137B8" w:rsidRDefault="00000000">
            <w:pPr>
              <w:spacing w:line="240" w:lineRule="auto"/>
              <w:ind w:firstLine="0"/>
              <w:rPr>
                <w:sz w:val="22"/>
                <w:szCs w:val="22"/>
              </w:rPr>
            </w:pPr>
            <w:commentRangeStart w:id="62"/>
            <w:commentRangeStart w:id="63"/>
            <w:r w:rsidRPr="00F137B8">
              <w:rPr>
                <w:sz w:val="22"/>
                <w:szCs w:val="22"/>
              </w:rPr>
              <w:t>Hong Kong</w:t>
            </w:r>
            <w:ins w:id="64"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15D4B5BD" w14:textId="77777777" w:rsidR="00D63A29" w:rsidRPr="00F137B8" w:rsidRDefault="00000000">
            <w:pPr>
              <w:spacing w:line="240" w:lineRule="auto"/>
              <w:ind w:firstLine="0"/>
              <w:rPr>
                <w:sz w:val="22"/>
                <w:szCs w:val="22"/>
              </w:rPr>
            </w:pPr>
            <w:r w:rsidRPr="00F137B8">
              <w:rPr>
                <w:sz w:val="22"/>
                <w:szCs w:val="22"/>
              </w:rPr>
              <w:t>64.4</w:t>
            </w:r>
          </w:p>
        </w:tc>
        <w:tc>
          <w:tcPr>
            <w:tcW w:w="1445" w:type="dxa"/>
            <w:tcBorders>
              <w:top w:val="nil"/>
              <w:left w:val="nil"/>
              <w:bottom w:val="nil"/>
              <w:right w:val="nil"/>
            </w:tcBorders>
            <w:tcMar>
              <w:top w:w="20" w:type="dxa"/>
              <w:left w:w="20" w:type="dxa"/>
              <w:bottom w:w="100" w:type="dxa"/>
              <w:right w:w="20" w:type="dxa"/>
            </w:tcMar>
            <w:vAlign w:val="center"/>
          </w:tcPr>
          <w:p w14:paraId="1C4CDDC5" w14:textId="77777777" w:rsidR="00D63A29" w:rsidRPr="00F137B8" w:rsidRDefault="00000000">
            <w:pPr>
              <w:spacing w:line="240" w:lineRule="auto"/>
              <w:ind w:firstLine="0"/>
              <w:rPr>
                <w:sz w:val="22"/>
                <w:szCs w:val="22"/>
              </w:rPr>
            </w:pPr>
            <w:r w:rsidRPr="00F137B8">
              <w:rPr>
                <w:sz w:val="22"/>
                <w:szCs w:val="22"/>
              </w:rPr>
              <w:t>42</w:t>
            </w:r>
            <w:commentRangeEnd w:id="62"/>
            <w:r w:rsidR="00832C91">
              <w:rPr>
                <w:rStyle w:val="CommentReference"/>
              </w:rPr>
              <w:commentReference w:id="62"/>
            </w:r>
            <w:r w:rsidR="007672C9">
              <w:rPr>
                <w:rStyle w:val="CommentReference"/>
              </w:rPr>
              <w:commentReference w:id="63"/>
            </w:r>
          </w:p>
        </w:tc>
        <w:tc>
          <w:tcPr>
            <w:tcW w:w="1445" w:type="dxa"/>
            <w:tcBorders>
              <w:top w:val="nil"/>
              <w:left w:val="nil"/>
              <w:bottom w:val="nil"/>
              <w:right w:val="nil"/>
            </w:tcBorders>
            <w:tcMar>
              <w:top w:w="40" w:type="dxa"/>
              <w:left w:w="40" w:type="dxa"/>
              <w:bottom w:w="40" w:type="dxa"/>
              <w:right w:w="40" w:type="dxa"/>
            </w:tcMar>
            <w:vAlign w:val="center"/>
          </w:tcPr>
          <w:p w14:paraId="4BE48B55" w14:textId="77777777" w:rsidR="00D63A29" w:rsidRPr="00F137B8" w:rsidRDefault="00000000">
            <w:pPr>
              <w:spacing w:line="240" w:lineRule="auto"/>
              <w:ind w:firstLine="0"/>
              <w:rPr>
                <w:sz w:val="22"/>
                <w:szCs w:val="22"/>
              </w:rPr>
            </w:pPr>
            <w:r w:rsidRPr="00F137B8">
              <w:rPr>
                <w:sz w:val="22"/>
                <w:szCs w:val="22"/>
              </w:rPr>
              <w:t>Spain</w:t>
            </w:r>
          </w:p>
        </w:tc>
        <w:tc>
          <w:tcPr>
            <w:tcW w:w="1445" w:type="dxa"/>
            <w:tcBorders>
              <w:top w:val="nil"/>
              <w:left w:val="nil"/>
              <w:bottom w:val="nil"/>
              <w:right w:val="nil"/>
            </w:tcBorders>
            <w:tcMar>
              <w:top w:w="40" w:type="dxa"/>
              <w:left w:w="40" w:type="dxa"/>
              <w:bottom w:w="40" w:type="dxa"/>
              <w:right w:w="40" w:type="dxa"/>
            </w:tcMar>
            <w:vAlign w:val="center"/>
          </w:tcPr>
          <w:p w14:paraId="19C221A2" w14:textId="77777777" w:rsidR="00D63A29" w:rsidRPr="00F137B8" w:rsidRDefault="00000000">
            <w:pPr>
              <w:spacing w:line="240" w:lineRule="auto"/>
              <w:ind w:firstLine="0"/>
              <w:rPr>
                <w:sz w:val="22"/>
                <w:szCs w:val="22"/>
              </w:rPr>
            </w:pPr>
            <w:r w:rsidRPr="00F137B8">
              <w:rPr>
                <w:sz w:val="22"/>
                <w:szCs w:val="22"/>
              </w:rPr>
              <w:t>68.3</w:t>
            </w:r>
          </w:p>
        </w:tc>
        <w:tc>
          <w:tcPr>
            <w:tcW w:w="1445" w:type="dxa"/>
            <w:tcBorders>
              <w:top w:val="nil"/>
              <w:left w:val="nil"/>
              <w:bottom w:val="nil"/>
              <w:right w:val="nil"/>
            </w:tcBorders>
            <w:tcMar>
              <w:top w:w="20" w:type="dxa"/>
              <w:left w:w="20" w:type="dxa"/>
              <w:bottom w:w="100" w:type="dxa"/>
              <w:right w:w="20" w:type="dxa"/>
            </w:tcMar>
            <w:vAlign w:val="center"/>
          </w:tcPr>
          <w:p w14:paraId="479110F4" w14:textId="77777777" w:rsidR="00D63A29" w:rsidRPr="00F137B8" w:rsidRDefault="00000000">
            <w:pPr>
              <w:spacing w:line="240" w:lineRule="auto"/>
              <w:ind w:firstLine="0"/>
              <w:rPr>
                <w:sz w:val="22"/>
                <w:szCs w:val="22"/>
              </w:rPr>
            </w:pPr>
            <w:r w:rsidRPr="00F137B8">
              <w:rPr>
                <w:sz w:val="22"/>
                <w:szCs w:val="22"/>
              </w:rPr>
              <w:t>8</w:t>
            </w:r>
          </w:p>
        </w:tc>
      </w:tr>
      <w:commentRangeEnd w:id="63"/>
      <w:tr w:rsidR="00D63A29" w:rsidRPr="00F137B8" w14:paraId="75342F1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AFD3870" w14:textId="77777777" w:rsidR="00D63A29" w:rsidRPr="00F137B8" w:rsidRDefault="00000000">
            <w:pPr>
              <w:spacing w:line="240" w:lineRule="auto"/>
              <w:ind w:firstLine="0"/>
              <w:rPr>
                <w:sz w:val="22"/>
                <w:szCs w:val="22"/>
              </w:rPr>
            </w:pPr>
            <w:r w:rsidRPr="00F137B8">
              <w:rPr>
                <w:sz w:val="22"/>
                <w:szCs w:val="22"/>
              </w:rPr>
              <w:t>Hungary</w:t>
            </w:r>
          </w:p>
        </w:tc>
        <w:tc>
          <w:tcPr>
            <w:tcW w:w="1445" w:type="dxa"/>
            <w:tcBorders>
              <w:top w:val="nil"/>
              <w:left w:val="nil"/>
              <w:bottom w:val="nil"/>
              <w:right w:val="nil"/>
            </w:tcBorders>
            <w:tcMar>
              <w:top w:w="40" w:type="dxa"/>
              <w:left w:w="40" w:type="dxa"/>
              <w:bottom w:w="40" w:type="dxa"/>
              <w:right w:w="40" w:type="dxa"/>
            </w:tcMar>
            <w:vAlign w:val="center"/>
          </w:tcPr>
          <w:p w14:paraId="2F6AD597" w14:textId="77777777" w:rsidR="00D63A29" w:rsidRPr="00F137B8" w:rsidRDefault="00000000">
            <w:pPr>
              <w:spacing w:line="240" w:lineRule="auto"/>
              <w:ind w:firstLine="0"/>
              <w:rPr>
                <w:sz w:val="22"/>
                <w:szCs w:val="22"/>
              </w:rPr>
            </w:pPr>
            <w:r w:rsidRPr="00F137B8">
              <w:rPr>
                <w:sz w:val="22"/>
                <w:szCs w:val="22"/>
              </w:rPr>
              <w:t>57.5</w:t>
            </w:r>
          </w:p>
        </w:tc>
        <w:tc>
          <w:tcPr>
            <w:tcW w:w="1445" w:type="dxa"/>
            <w:tcBorders>
              <w:top w:val="nil"/>
              <w:left w:val="nil"/>
              <w:bottom w:val="nil"/>
              <w:right w:val="nil"/>
            </w:tcBorders>
            <w:tcMar>
              <w:top w:w="20" w:type="dxa"/>
              <w:left w:w="20" w:type="dxa"/>
              <w:bottom w:w="100" w:type="dxa"/>
              <w:right w:w="20" w:type="dxa"/>
            </w:tcMar>
            <w:vAlign w:val="center"/>
          </w:tcPr>
          <w:p w14:paraId="3090BE79" w14:textId="77777777" w:rsidR="00D63A29" w:rsidRPr="00F137B8" w:rsidRDefault="00000000">
            <w:pPr>
              <w:spacing w:line="240" w:lineRule="auto"/>
              <w:ind w:firstLine="0"/>
              <w:rPr>
                <w:sz w:val="22"/>
                <w:szCs w:val="22"/>
              </w:rPr>
            </w:pPr>
            <w:r w:rsidRPr="00F137B8">
              <w:rPr>
                <w:sz w:val="22"/>
                <w:szCs w:val="22"/>
              </w:rPr>
              <w:t>66</w:t>
            </w:r>
          </w:p>
        </w:tc>
        <w:tc>
          <w:tcPr>
            <w:tcW w:w="1445" w:type="dxa"/>
            <w:tcBorders>
              <w:top w:val="nil"/>
              <w:left w:val="nil"/>
              <w:bottom w:val="nil"/>
              <w:right w:val="nil"/>
            </w:tcBorders>
            <w:tcMar>
              <w:top w:w="40" w:type="dxa"/>
              <w:left w:w="40" w:type="dxa"/>
              <w:bottom w:w="40" w:type="dxa"/>
              <w:right w:w="40" w:type="dxa"/>
            </w:tcMar>
            <w:vAlign w:val="center"/>
          </w:tcPr>
          <w:p w14:paraId="3BE7FFC6" w14:textId="77777777" w:rsidR="00D63A29" w:rsidRPr="00F137B8" w:rsidRDefault="00000000">
            <w:pPr>
              <w:spacing w:line="240" w:lineRule="auto"/>
              <w:ind w:firstLine="0"/>
              <w:rPr>
                <w:sz w:val="22"/>
                <w:szCs w:val="22"/>
              </w:rPr>
            </w:pPr>
            <w:r w:rsidRPr="00F137B8">
              <w:rPr>
                <w:sz w:val="22"/>
                <w:szCs w:val="22"/>
              </w:rPr>
              <w:t>Sri Lanka</w:t>
            </w:r>
          </w:p>
        </w:tc>
        <w:tc>
          <w:tcPr>
            <w:tcW w:w="1445" w:type="dxa"/>
            <w:tcBorders>
              <w:top w:val="nil"/>
              <w:left w:val="nil"/>
              <w:bottom w:val="nil"/>
              <w:right w:val="nil"/>
            </w:tcBorders>
            <w:tcMar>
              <w:top w:w="40" w:type="dxa"/>
              <w:left w:w="40" w:type="dxa"/>
              <w:bottom w:w="40" w:type="dxa"/>
              <w:right w:w="40" w:type="dxa"/>
            </w:tcMar>
            <w:vAlign w:val="center"/>
          </w:tcPr>
          <w:p w14:paraId="4E4C2446" w14:textId="77777777" w:rsidR="00D63A29" w:rsidRPr="00F137B8" w:rsidRDefault="00000000">
            <w:pPr>
              <w:spacing w:line="240" w:lineRule="auto"/>
              <w:ind w:firstLine="0"/>
              <w:rPr>
                <w:sz w:val="22"/>
                <w:szCs w:val="22"/>
              </w:rPr>
            </w:pPr>
            <w:r w:rsidRPr="00F137B8">
              <w:rPr>
                <w:sz w:val="22"/>
                <w:szCs w:val="22"/>
              </w:rPr>
              <w:t>55.4</w:t>
            </w:r>
          </w:p>
        </w:tc>
        <w:tc>
          <w:tcPr>
            <w:tcW w:w="1445" w:type="dxa"/>
            <w:tcBorders>
              <w:top w:val="nil"/>
              <w:left w:val="nil"/>
              <w:bottom w:val="nil"/>
              <w:right w:val="nil"/>
            </w:tcBorders>
            <w:tcMar>
              <w:top w:w="20" w:type="dxa"/>
              <w:left w:w="20" w:type="dxa"/>
              <w:bottom w:w="100" w:type="dxa"/>
              <w:right w:w="20" w:type="dxa"/>
            </w:tcMar>
            <w:vAlign w:val="center"/>
          </w:tcPr>
          <w:p w14:paraId="5A1866FF" w14:textId="77777777" w:rsidR="00D63A29" w:rsidRPr="00F137B8" w:rsidRDefault="00000000">
            <w:pPr>
              <w:spacing w:line="240" w:lineRule="auto"/>
              <w:ind w:firstLine="0"/>
              <w:rPr>
                <w:sz w:val="22"/>
                <w:szCs w:val="22"/>
              </w:rPr>
            </w:pPr>
            <w:r w:rsidRPr="00F137B8">
              <w:rPr>
                <w:sz w:val="22"/>
                <w:szCs w:val="22"/>
              </w:rPr>
              <w:t>73</w:t>
            </w:r>
          </w:p>
        </w:tc>
      </w:tr>
      <w:tr w:rsidR="00D63A29" w:rsidRPr="00F137B8" w14:paraId="71D71FB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E002348" w14:textId="77777777" w:rsidR="00D63A29" w:rsidRPr="00F137B8" w:rsidRDefault="00000000">
            <w:pPr>
              <w:spacing w:line="240" w:lineRule="auto"/>
              <w:ind w:firstLine="0"/>
              <w:rPr>
                <w:sz w:val="22"/>
                <w:szCs w:val="22"/>
              </w:rPr>
            </w:pPr>
            <w:r w:rsidRPr="00F137B8">
              <w:rPr>
                <w:sz w:val="22"/>
                <w:szCs w:val="22"/>
              </w:rPr>
              <w:t>Iceland</w:t>
            </w:r>
          </w:p>
        </w:tc>
        <w:tc>
          <w:tcPr>
            <w:tcW w:w="1445" w:type="dxa"/>
            <w:tcBorders>
              <w:top w:val="nil"/>
              <w:left w:val="nil"/>
              <w:bottom w:val="nil"/>
              <w:right w:val="nil"/>
            </w:tcBorders>
            <w:tcMar>
              <w:top w:w="40" w:type="dxa"/>
              <w:left w:w="40" w:type="dxa"/>
              <w:bottom w:w="40" w:type="dxa"/>
              <w:right w:w="40" w:type="dxa"/>
            </w:tcMar>
            <w:vAlign w:val="center"/>
          </w:tcPr>
          <w:p w14:paraId="16566065" w14:textId="77777777" w:rsidR="00D63A29" w:rsidRPr="00F137B8" w:rsidRDefault="00000000">
            <w:pPr>
              <w:spacing w:line="240" w:lineRule="auto"/>
              <w:ind w:firstLine="0"/>
              <w:rPr>
                <w:sz w:val="22"/>
                <w:szCs w:val="22"/>
              </w:rPr>
            </w:pPr>
            <w:r w:rsidRPr="00F137B8">
              <w:rPr>
                <w:sz w:val="22"/>
                <w:szCs w:val="22"/>
              </w:rPr>
              <w:t>66.8</w:t>
            </w:r>
          </w:p>
        </w:tc>
        <w:tc>
          <w:tcPr>
            <w:tcW w:w="1445" w:type="dxa"/>
            <w:tcBorders>
              <w:top w:val="nil"/>
              <w:left w:val="nil"/>
              <w:bottom w:val="nil"/>
              <w:right w:val="nil"/>
            </w:tcBorders>
            <w:tcMar>
              <w:top w:w="20" w:type="dxa"/>
              <w:left w:w="20" w:type="dxa"/>
              <w:bottom w:w="100" w:type="dxa"/>
              <w:right w:w="20" w:type="dxa"/>
            </w:tcMar>
            <w:vAlign w:val="center"/>
          </w:tcPr>
          <w:p w14:paraId="0ABCB113" w14:textId="77777777" w:rsidR="00D63A29" w:rsidRPr="00F137B8" w:rsidRDefault="00000000">
            <w:pPr>
              <w:spacing w:line="240" w:lineRule="auto"/>
              <w:ind w:firstLine="0"/>
              <w:rPr>
                <w:sz w:val="22"/>
                <w:szCs w:val="22"/>
              </w:rPr>
            </w:pPr>
            <w:r w:rsidRPr="00F137B8">
              <w:rPr>
                <w:sz w:val="22"/>
                <w:szCs w:val="22"/>
              </w:rPr>
              <w:t>24</w:t>
            </w:r>
          </w:p>
        </w:tc>
        <w:tc>
          <w:tcPr>
            <w:tcW w:w="1445" w:type="dxa"/>
            <w:tcBorders>
              <w:top w:val="nil"/>
              <w:left w:val="nil"/>
              <w:bottom w:val="nil"/>
              <w:right w:val="nil"/>
            </w:tcBorders>
            <w:tcMar>
              <w:top w:w="40" w:type="dxa"/>
              <w:left w:w="40" w:type="dxa"/>
              <w:bottom w:w="40" w:type="dxa"/>
              <w:right w:w="40" w:type="dxa"/>
            </w:tcMar>
            <w:vAlign w:val="center"/>
          </w:tcPr>
          <w:p w14:paraId="03E1EA17" w14:textId="77777777" w:rsidR="00D63A29" w:rsidRPr="00F137B8" w:rsidRDefault="00000000">
            <w:pPr>
              <w:spacing w:line="240" w:lineRule="auto"/>
              <w:ind w:firstLine="0"/>
              <w:rPr>
                <w:sz w:val="22"/>
                <w:szCs w:val="22"/>
              </w:rPr>
            </w:pPr>
            <w:r w:rsidRPr="00F137B8">
              <w:rPr>
                <w:sz w:val="22"/>
                <w:szCs w:val="22"/>
              </w:rPr>
              <w:t>Sweden</w:t>
            </w:r>
          </w:p>
        </w:tc>
        <w:tc>
          <w:tcPr>
            <w:tcW w:w="1445" w:type="dxa"/>
            <w:tcBorders>
              <w:top w:val="nil"/>
              <w:left w:val="nil"/>
              <w:bottom w:val="nil"/>
              <w:right w:val="nil"/>
            </w:tcBorders>
            <w:tcMar>
              <w:top w:w="40" w:type="dxa"/>
              <w:left w:w="40" w:type="dxa"/>
              <w:bottom w:w="40" w:type="dxa"/>
              <w:right w:w="40" w:type="dxa"/>
            </w:tcMar>
            <w:vAlign w:val="center"/>
          </w:tcPr>
          <w:p w14:paraId="0CDE3313" w14:textId="77777777" w:rsidR="00D63A29" w:rsidRPr="00F137B8" w:rsidRDefault="00000000">
            <w:pPr>
              <w:spacing w:line="240" w:lineRule="auto"/>
              <w:ind w:firstLine="0"/>
              <w:rPr>
                <w:sz w:val="22"/>
                <w:szCs w:val="22"/>
              </w:rPr>
            </w:pPr>
            <w:r w:rsidRPr="00F137B8">
              <w:rPr>
                <w:sz w:val="22"/>
                <w:szCs w:val="22"/>
              </w:rPr>
              <w:t>59.8</w:t>
            </w:r>
          </w:p>
        </w:tc>
        <w:tc>
          <w:tcPr>
            <w:tcW w:w="1445" w:type="dxa"/>
            <w:tcBorders>
              <w:top w:val="nil"/>
              <w:left w:val="nil"/>
              <w:bottom w:val="nil"/>
              <w:right w:val="nil"/>
            </w:tcBorders>
            <w:tcMar>
              <w:top w:w="20" w:type="dxa"/>
              <w:left w:w="20" w:type="dxa"/>
              <w:bottom w:w="100" w:type="dxa"/>
              <w:right w:w="20" w:type="dxa"/>
            </w:tcMar>
            <w:vAlign w:val="center"/>
          </w:tcPr>
          <w:p w14:paraId="435A14A7" w14:textId="77777777" w:rsidR="00D63A29" w:rsidRPr="00F137B8" w:rsidRDefault="00000000">
            <w:pPr>
              <w:spacing w:line="240" w:lineRule="auto"/>
              <w:ind w:firstLine="0"/>
              <w:rPr>
                <w:sz w:val="22"/>
                <w:szCs w:val="22"/>
              </w:rPr>
            </w:pPr>
            <w:r w:rsidRPr="00F137B8">
              <w:rPr>
                <w:sz w:val="22"/>
                <w:szCs w:val="22"/>
              </w:rPr>
              <w:t>63</w:t>
            </w:r>
          </w:p>
        </w:tc>
      </w:tr>
      <w:tr w:rsidR="00D63A29" w:rsidRPr="00F137B8" w14:paraId="523858D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4E8692C" w14:textId="77777777" w:rsidR="00D63A29" w:rsidRPr="00F137B8" w:rsidRDefault="00000000">
            <w:pPr>
              <w:spacing w:line="240" w:lineRule="auto"/>
              <w:ind w:firstLine="0"/>
              <w:rPr>
                <w:sz w:val="22"/>
                <w:szCs w:val="22"/>
              </w:rPr>
            </w:pPr>
            <w:r w:rsidRPr="00F137B8">
              <w:rPr>
                <w:sz w:val="22"/>
                <w:szCs w:val="22"/>
              </w:rPr>
              <w:t>India</w:t>
            </w:r>
          </w:p>
        </w:tc>
        <w:tc>
          <w:tcPr>
            <w:tcW w:w="1445" w:type="dxa"/>
            <w:tcBorders>
              <w:top w:val="nil"/>
              <w:left w:val="nil"/>
              <w:bottom w:val="nil"/>
              <w:right w:val="nil"/>
            </w:tcBorders>
            <w:tcMar>
              <w:top w:w="40" w:type="dxa"/>
              <w:left w:w="40" w:type="dxa"/>
              <w:bottom w:w="40" w:type="dxa"/>
              <w:right w:w="40" w:type="dxa"/>
            </w:tcMar>
            <w:vAlign w:val="center"/>
          </w:tcPr>
          <w:p w14:paraId="4317B7F1" w14:textId="77777777" w:rsidR="00D63A29" w:rsidRPr="00F137B8" w:rsidRDefault="00000000">
            <w:pPr>
              <w:spacing w:line="240" w:lineRule="auto"/>
              <w:ind w:firstLine="0"/>
              <w:rPr>
                <w:sz w:val="22"/>
                <w:szCs w:val="22"/>
              </w:rPr>
            </w:pPr>
            <w:r w:rsidRPr="00F137B8">
              <w:rPr>
                <w:sz w:val="22"/>
                <w:szCs w:val="22"/>
              </w:rPr>
              <w:t>71.7</w:t>
            </w:r>
          </w:p>
        </w:tc>
        <w:tc>
          <w:tcPr>
            <w:tcW w:w="1445" w:type="dxa"/>
            <w:tcBorders>
              <w:top w:val="nil"/>
              <w:left w:val="nil"/>
              <w:bottom w:val="nil"/>
              <w:right w:val="nil"/>
            </w:tcBorders>
            <w:tcMar>
              <w:top w:w="20" w:type="dxa"/>
              <w:left w:w="20" w:type="dxa"/>
              <w:bottom w:w="100" w:type="dxa"/>
              <w:right w:w="20" w:type="dxa"/>
            </w:tcMar>
            <w:vAlign w:val="center"/>
          </w:tcPr>
          <w:p w14:paraId="7FF87529" w14:textId="77777777" w:rsidR="00D63A29" w:rsidRPr="00F137B8" w:rsidRDefault="00000000">
            <w:pPr>
              <w:spacing w:line="240" w:lineRule="auto"/>
              <w:ind w:firstLine="0"/>
              <w:rPr>
                <w:sz w:val="22"/>
                <w:szCs w:val="22"/>
              </w:rPr>
            </w:pPr>
            <w:r w:rsidRPr="00F137B8">
              <w:rPr>
                <w:sz w:val="22"/>
                <w:szCs w:val="22"/>
              </w:rPr>
              <w:t>1</w:t>
            </w:r>
          </w:p>
        </w:tc>
        <w:tc>
          <w:tcPr>
            <w:tcW w:w="1445" w:type="dxa"/>
            <w:tcBorders>
              <w:top w:val="nil"/>
              <w:left w:val="nil"/>
              <w:bottom w:val="nil"/>
              <w:right w:val="nil"/>
            </w:tcBorders>
            <w:tcMar>
              <w:top w:w="40" w:type="dxa"/>
              <w:left w:w="40" w:type="dxa"/>
              <w:bottom w:w="40" w:type="dxa"/>
              <w:right w:w="40" w:type="dxa"/>
            </w:tcMar>
            <w:vAlign w:val="center"/>
          </w:tcPr>
          <w:p w14:paraId="79B39336" w14:textId="77777777" w:rsidR="00D63A29" w:rsidRPr="00F137B8" w:rsidRDefault="00000000">
            <w:pPr>
              <w:spacing w:line="240" w:lineRule="auto"/>
              <w:ind w:firstLine="0"/>
              <w:rPr>
                <w:sz w:val="22"/>
                <w:szCs w:val="22"/>
              </w:rPr>
            </w:pPr>
            <w:r w:rsidRPr="00F137B8">
              <w:rPr>
                <w:sz w:val="22"/>
                <w:szCs w:val="22"/>
              </w:rPr>
              <w:t>Switzerland</w:t>
            </w:r>
          </w:p>
        </w:tc>
        <w:tc>
          <w:tcPr>
            <w:tcW w:w="1445" w:type="dxa"/>
            <w:tcBorders>
              <w:top w:val="nil"/>
              <w:left w:val="nil"/>
              <w:bottom w:val="nil"/>
              <w:right w:val="nil"/>
            </w:tcBorders>
            <w:tcMar>
              <w:top w:w="40" w:type="dxa"/>
              <w:left w:w="40" w:type="dxa"/>
              <w:bottom w:w="40" w:type="dxa"/>
              <w:right w:w="40" w:type="dxa"/>
            </w:tcMar>
            <w:vAlign w:val="center"/>
          </w:tcPr>
          <w:p w14:paraId="79237F6A" w14:textId="77777777" w:rsidR="00D63A29" w:rsidRPr="00F137B8" w:rsidRDefault="00000000">
            <w:pPr>
              <w:spacing w:line="240" w:lineRule="auto"/>
              <w:ind w:firstLine="0"/>
              <w:rPr>
                <w:sz w:val="22"/>
                <w:szCs w:val="22"/>
              </w:rPr>
            </w:pPr>
            <w:r w:rsidRPr="00F137B8">
              <w:rPr>
                <w:sz w:val="22"/>
                <w:szCs w:val="22"/>
              </w:rPr>
              <w:t>66.3</w:t>
            </w:r>
          </w:p>
        </w:tc>
        <w:tc>
          <w:tcPr>
            <w:tcW w:w="1445" w:type="dxa"/>
            <w:tcBorders>
              <w:top w:val="nil"/>
              <w:left w:val="nil"/>
              <w:bottom w:val="nil"/>
              <w:right w:val="nil"/>
            </w:tcBorders>
            <w:tcMar>
              <w:top w:w="20" w:type="dxa"/>
              <w:left w:w="20" w:type="dxa"/>
              <w:bottom w:w="100" w:type="dxa"/>
              <w:right w:w="20" w:type="dxa"/>
            </w:tcMar>
            <w:vAlign w:val="center"/>
          </w:tcPr>
          <w:p w14:paraId="61DC0F00" w14:textId="77777777" w:rsidR="00D63A29" w:rsidRPr="00F137B8" w:rsidRDefault="00000000">
            <w:pPr>
              <w:spacing w:line="240" w:lineRule="auto"/>
              <w:ind w:firstLine="0"/>
              <w:rPr>
                <w:sz w:val="22"/>
                <w:szCs w:val="22"/>
              </w:rPr>
            </w:pPr>
            <w:r w:rsidRPr="00F137B8">
              <w:rPr>
                <w:sz w:val="22"/>
                <w:szCs w:val="22"/>
              </w:rPr>
              <w:t>33</w:t>
            </w:r>
          </w:p>
        </w:tc>
      </w:tr>
      <w:tr w:rsidR="00D63A29" w:rsidRPr="00F137B8" w14:paraId="3C90E7B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6B49116" w14:textId="77777777" w:rsidR="00D63A29" w:rsidRPr="00F137B8" w:rsidRDefault="00000000">
            <w:pPr>
              <w:spacing w:line="240" w:lineRule="auto"/>
              <w:ind w:firstLine="0"/>
              <w:rPr>
                <w:sz w:val="22"/>
                <w:szCs w:val="22"/>
              </w:rPr>
            </w:pPr>
            <w:r w:rsidRPr="00F137B8">
              <w:rPr>
                <w:sz w:val="22"/>
                <w:szCs w:val="22"/>
              </w:rPr>
              <w:t>Indonesia</w:t>
            </w:r>
          </w:p>
        </w:tc>
        <w:tc>
          <w:tcPr>
            <w:tcW w:w="1445" w:type="dxa"/>
            <w:tcBorders>
              <w:top w:val="nil"/>
              <w:left w:val="nil"/>
              <w:bottom w:val="nil"/>
              <w:right w:val="nil"/>
            </w:tcBorders>
            <w:tcMar>
              <w:top w:w="40" w:type="dxa"/>
              <w:left w:w="40" w:type="dxa"/>
              <w:bottom w:w="40" w:type="dxa"/>
              <w:right w:w="40" w:type="dxa"/>
            </w:tcMar>
            <w:vAlign w:val="center"/>
          </w:tcPr>
          <w:p w14:paraId="682ECB30" w14:textId="77777777" w:rsidR="00D63A29" w:rsidRPr="00F137B8" w:rsidRDefault="00000000">
            <w:pPr>
              <w:spacing w:line="240" w:lineRule="auto"/>
              <w:ind w:firstLine="0"/>
              <w:rPr>
                <w:sz w:val="22"/>
                <w:szCs w:val="22"/>
              </w:rPr>
            </w:pPr>
            <w:r w:rsidRPr="00F137B8">
              <w:rPr>
                <w:sz w:val="22"/>
                <w:szCs w:val="22"/>
              </w:rPr>
              <w:t>64.7</w:t>
            </w:r>
          </w:p>
        </w:tc>
        <w:tc>
          <w:tcPr>
            <w:tcW w:w="1445" w:type="dxa"/>
            <w:tcBorders>
              <w:top w:val="nil"/>
              <w:left w:val="nil"/>
              <w:bottom w:val="nil"/>
              <w:right w:val="nil"/>
            </w:tcBorders>
            <w:tcMar>
              <w:top w:w="20" w:type="dxa"/>
              <w:left w:w="20" w:type="dxa"/>
              <w:bottom w:w="100" w:type="dxa"/>
              <w:right w:w="20" w:type="dxa"/>
            </w:tcMar>
            <w:vAlign w:val="center"/>
          </w:tcPr>
          <w:p w14:paraId="6635D43D" w14:textId="77777777" w:rsidR="00D63A29" w:rsidRPr="00F137B8" w:rsidRDefault="00000000">
            <w:pPr>
              <w:spacing w:line="240" w:lineRule="auto"/>
              <w:ind w:firstLine="0"/>
              <w:rPr>
                <w:sz w:val="22"/>
                <w:szCs w:val="22"/>
              </w:rPr>
            </w:pPr>
            <w:r w:rsidRPr="00F137B8">
              <w:rPr>
                <w:sz w:val="22"/>
                <w:szCs w:val="22"/>
              </w:rPr>
              <w:t>40</w:t>
            </w:r>
          </w:p>
        </w:tc>
        <w:tc>
          <w:tcPr>
            <w:tcW w:w="1445" w:type="dxa"/>
            <w:tcBorders>
              <w:top w:val="nil"/>
              <w:left w:val="nil"/>
              <w:bottom w:val="nil"/>
              <w:right w:val="nil"/>
            </w:tcBorders>
            <w:tcMar>
              <w:top w:w="40" w:type="dxa"/>
              <w:left w:w="40" w:type="dxa"/>
              <w:bottom w:w="40" w:type="dxa"/>
              <w:right w:w="40" w:type="dxa"/>
            </w:tcMar>
            <w:vAlign w:val="center"/>
          </w:tcPr>
          <w:p w14:paraId="3A1C2644" w14:textId="6E0ED0FE" w:rsidR="00D63A29" w:rsidRPr="00F137B8" w:rsidRDefault="00000000">
            <w:pPr>
              <w:spacing w:line="240" w:lineRule="auto"/>
              <w:ind w:firstLine="0"/>
              <w:rPr>
                <w:sz w:val="22"/>
                <w:szCs w:val="22"/>
              </w:rPr>
            </w:pPr>
            <w:r w:rsidRPr="00F137B8">
              <w:rPr>
                <w:sz w:val="22"/>
                <w:szCs w:val="22"/>
              </w:rPr>
              <w:t>Taiwan</w:t>
            </w:r>
            <w:ins w:id="65"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64F4CD14" w14:textId="77777777" w:rsidR="00D63A29" w:rsidRPr="00F137B8" w:rsidRDefault="00000000">
            <w:pPr>
              <w:spacing w:line="240" w:lineRule="auto"/>
              <w:ind w:firstLine="0"/>
              <w:rPr>
                <w:sz w:val="22"/>
                <w:szCs w:val="22"/>
              </w:rPr>
            </w:pPr>
            <w:r w:rsidRPr="00F137B8">
              <w:rPr>
                <w:sz w:val="22"/>
                <w:szCs w:val="22"/>
              </w:rPr>
              <w:t>60.6</w:t>
            </w:r>
          </w:p>
        </w:tc>
        <w:tc>
          <w:tcPr>
            <w:tcW w:w="1445" w:type="dxa"/>
            <w:tcBorders>
              <w:top w:val="nil"/>
              <w:left w:val="nil"/>
              <w:bottom w:val="nil"/>
              <w:right w:val="nil"/>
            </w:tcBorders>
            <w:tcMar>
              <w:top w:w="20" w:type="dxa"/>
              <w:left w:w="20" w:type="dxa"/>
              <w:bottom w:w="100" w:type="dxa"/>
              <w:right w:w="20" w:type="dxa"/>
            </w:tcMar>
            <w:vAlign w:val="center"/>
          </w:tcPr>
          <w:p w14:paraId="1E6C51F5" w14:textId="77777777" w:rsidR="00D63A29" w:rsidRPr="00F137B8" w:rsidRDefault="00000000">
            <w:pPr>
              <w:spacing w:line="240" w:lineRule="auto"/>
              <w:ind w:firstLine="0"/>
              <w:rPr>
                <w:sz w:val="22"/>
                <w:szCs w:val="22"/>
              </w:rPr>
            </w:pPr>
            <w:r w:rsidRPr="00F137B8">
              <w:rPr>
                <w:sz w:val="22"/>
                <w:szCs w:val="22"/>
              </w:rPr>
              <w:t>59</w:t>
            </w:r>
          </w:p>
        </w:tc>
      </w:tr>
      <w:tr w:rsidR="00D63A29" w:rsidRPr="00F137B8" w14:paraId="1866B40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E171F4B" w14:textId="77777777" w:rsidR="00D63A29" w:rsidRPr="00F137B8" w:rsidRDefault="00000000">
            <w:pPr>
              <w:spacing w:line="240" w:lineRule="auto"/>
              <w:ind w:firstLine="0"/>
              <w:rPr>
                <w:sz w:val="22"/>
                <w:szCs w:val="22"/>
              </w:rPr>
            </w:pPr>
            <w:r w:rsidRPr="00F137B8">
              <w:rPr>
                <w:sz w:val="22"/>
                <w:szCs w:val="22"/>
              </w:rPr>
              <w:lastRenderedPageBreak/>
              <w:t>Iran</w:t>
            </w:r>
          </w:p>
        </w:tc>
        <w:tc>
          <w:tcPr>
            <w:tcW w:w="1445" w:type="dxa"/>
            <w:tcBorders>
              <w:top w:val="nil"/>
              <w:left w:val="nil"/>
              <w:bottom w:val="nil"/>
              <w:right w:val="nil"/>
            </w:tcBorders>
            <w:tcMar>
              <w:top w:w="40" w:type="dxa"/>
              <w:left w:w="40" w:type="dxa"/>
              <w:bottom w:w="40" w:type="dxa"/>
              <w:right w:w="40" w:type="dxa"/>
            </w:tcMar>
            <w:vAlign w:val="center"/>
          </w:tcPr>
          <w:p w14:paraId="78184DB8" w14:textId="77777777" w:rsidR="00D63A29" w:rsidRPr="00F137B8" w:rsidRDefault="00000000">
            <w:pPr>
              <w:spacing w:line="240" w:lineRule="auto"/>
              <w:ind w:firstLine="0"/>
              <w:rPr>
                <w:sz w:val="22"/>
                <w:szCs w:val="22"/>
              </w:rPr>
            </w:pPr>
            <w:r w:rsidRPr="00F137B8">
              <w:rPr>
                <w:sz w:val="22"/>
                <w:szCs w:val="22"/>
              </w:rPr>
              <w:t>65.2</w:t>
            </w:r>
          </w:p>
        </w:tc>
        <w:tc>
          <w:tcPr>
            <w:tcW w:w="1445" w:type="dxa"/>
            <w:tcBorders>
              <w:top w:val="nil"/>
              <w:left w:val="nil"/>
              <w:bottom w:val="nil"/>
              <w:right w:val="nil"/>
            </w:tcBorders>
            <w:tcMar>
              <w:top w:w="20" w:type="dxa"/>
              <w:left w:w="20" w:type="dxa"/>
              <w:bottom w:w="100" w:type="dxa"/>
              <w:right w:w="20" w:type="dxa"/>
            </w:tcMar>
            <w:vAlign w:val="center"/>
          </w:tcPr>
          <w:p w14:paraId="576A8500" w14:textId="77777777" w:rsidR="00D63A29" w:rsidRPr="00F137B8" w:rsidRDefault="00000000">
            <w:pPr>
              <w:spacing w:line="240" w:lineRule="auto"/>
              <w:ind w:firstLine="0"/>
              <w:rPr>
                <w:sz w:val="22"/>
                <w:szCs w:val="22"/>
              </w:rPr>
            </w:pPr>
            <w:r w:rsidRPr="00F137B8">
              <w:rPr>
                <w:sz w:val="22"/>
                <w:szCs w:val="22"/>
              </w:rPr>
              <w:t>37</w:t>
            </w:r>
          </w:p>
        </w:tc>
        <w:tc>
          <w:tcPr>
            <w:tcW w:w="1445" w:type="dxa"/>
            <w:tcBorders>
              <w:top w:val="nil"/>
              <w:left w:val="nil"/>
              <w:bottom w:val="nil"/>
              <w:right w:val="nil"/>
            </w:tcBorders>
            <w:tcMar>
              <w:top w:w="40" w:type="dxa"/>
              <w:left w:w="40" w:type="dxa"/>
              <w:bottom w:w="40" w:type="dxa"/>
              <w:right w:w="40" w:type="dxa"/>
            </w:tcMar>
            <w:vAlign w:val="center"/>
          </w:tcPr>
          <w:p w14:paraId="2C7D4644" w14:textId="77777777" w:rsidR="00D63A29" w:rsidRPr="00F137B8" w:rsidRDefault="00000000">
            <w:pPr>
              <w:spacing w:line="240" w:lineRule="auto"/>
              <w:ind w:firstLine="0"/>
              <w:rPr>
                <w:sz w:val="22"/>
                <w:szCs w:val="22"/>
              </w:rPr>
            </w:pPr>
            <w:r w:rsidRPr="00F137B8">
              <w:rPr>
                <w:sz w:val="22"/>
                <w:szCs w:val="22"/>
              </w:rPr>
              <w:t>Thailand</w:t>
            </w:r>
          </w:p>
        </w:tc>
        <w:tc>
          <w:tcPr>
            <w:tcW w:w="1445" w:type="dxa"/>
            <w:tcBorders>
              <w:top w:val="nil"/>
              <w:left w:val="nil"/>
              <w:bottom w:val="nil"/>
              <w:right w:val="nil"/>
            </w:tcBorders>
            <w:tcMar>
              <w:top w:w="40" w:type="dxa"/>
              <w:left w:w="40" w:type="dxa"/>
              <w:bottom w:w="40" w:type="dxa"/>
              <w:right w:w="40" w:type="dxa"/>
            </w:tcMar>
            <w:vAlign w:val="center"/>
          </w:tcPr>
          <w:p w14:paraId="5CFD5C71" w14:textId="77777777" w:rsidR="00D63A29" w:rsidRPr="00F137B8" w:rsidRDefault="00000000">
            <w:pPr>
              <w:spacing w:line="240" w:lineRule="auto"/>
              <w:ind w:firstLine="0"/>
              <w:rPr>
                <w:sz w:val="22"/>
                <w:szCs w:val="22"/>
              </w:rPr>
            </w:pPr>
            <w:r w:rsidRPr="00F137B8">
              <w:rPr>
                <w:sz w:val="22"/>
                <w:szCs w:val="22"/>
              </w:rPr>
              <w:t>63.2</w:t>
            </w:r>
          </w:p>
        </w:tc>
        <w:tc>
          <w:tcPr>
            <w:tcW w:w="1445" w:type="dxa"/>
            <w:tcBorders>
              <w:top w:val="nil"/>
              <w:left w:val="nil"/>
              <w:bottom w:val="nil"/>
              <w:right w:val="nil"/>
            </w:tcBorders>
            <w:tcMar>
              <w:top w:w="20" w:type="dxa"/>
              <w:left w:w="20" w:type="dxa"/>
              <w:bottom w:w="100" w:type="dxa"/>
              <w:right w:w="20" w:type="dxa"/>
            </w:tcMar>
            <w:vAlign w:val="center"/>
          </w:tcPr>
          <w:p w14:paraId="7ED04EA9" w14:textId="77777777" w:rsidR="00D63A29" w:rsidRPr="00F137B8" w:rsidRDefault="00000000">
            <w:pPr>
              <w:spacing w:line="240" w:lineRule="auto"/>
              <w:ind w:firstLine="0"/>
              <w:rPr>
                <w:sz w:val="22"/>
                <w:szCs w:val="22"/>
              </w:rPr>
            </w:pPr>
            <w:r w:rsidRPr="00F137B8">
              <w:rPr>
                <w:sz w:val="22"/>
                <w:szCs w:val="22"/>
              </w:rPr>
              <w:t>47</w:t>
            </w:r>
          </w:p>
        </w:tc>
      </w:tr>
      <w:tr w:rsidR="00D63A29" w:rsidRPr="00F137B8" w14:paraId="17B532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714B247" w14:textId="77777777" w:rsidR="00D63A29" w:rsidRPr="00F137B8" w:rsidRDefault="00000000">
            <w:pPr>
              <w:spacing w:line="240" w:lineRule="auto"/>
              <w:ind w:firstLine="0"/>
              <w:rPr>
                <w:sz w:val="22"/>
                <w:szCs w:val="22"/>
              </w:rPr>
            </w:pPr>
            <w:r w:rsidRPr="00F137B8">
              <w:rPr>
                <w:sz w:val="22"/>
                <w:szCs w:val="22"/>
              </w:rPr>
              <w:t>Ireland</w:t>
            </w:r>
          </w:p>
        </w:tc>
        <w:tc>
          <w:tcPr>
            <w:tcW w:w="1445" w:type="dxa"/>
            <w:tcBorders>
              <w:top w:val="nil"/>
              <w:left w:val="nil"/>
              <w:bottom w:val="nil"/>
              <w:right w:val="nil"/>
            </w:tcBorders>
            <w:tcMar>
              <w:top w:w="40" w:type="dxa"/>
              <w:left w:w="40" w:type="dxa"/>
              <w:bottom w:w="40" w:type="dxa"/>
              <w:right w:w="40" w:type="dxa"/>
            </w:tcMar>
            <w:vAlign w:val="center"/>
          </w:tcPr>
          <w:p w14:paraId="300829CE"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44389FC6" w14:textId="77777777" w:rsidR="00D63A29" w:rsidRPr="00F137B8" w:rsidRDefault="00000000">
            <w:pPr>
              <w:spacing w:line="240" w:lineRule="auto"/>
              <w:ind w:firstLine="0"/>
              <w:rPr>
                <w:sz w:val="22"/>
                <w:szCs w:val="22"/>
              </w:rPr>
            </w:pPr>
            <w:r w:rsidRPr="00F137B8">
              <w:rPr>
                <w:sz w:val="22"/>
                <w:szCs w:val="22"/>
              </w:rPr>
              <w:t>12</w:t>
            </w:r>
          </w:p>
        </w:tc>
        <w:tc>
          <w:tcPr>
            <w:tcW w:w="1445" w:type="dxa"/>
            <w:tcBorders>
              <w:top w:val="nil"/>
              <w:left w:val="nil"/>
              <w:bottom w:val="nil"/>
              <w:right w:val="nil"/>
            </w:tcBorders>
            <w:tcMar>
              <w:top w:w="40" w:type="dxa"/>
              <w:left w:w="40" w:type="dxa"/>
              <w:bottom w:w="40" w:type="dxa"/>
              <w:right w:w="40" w:type="dxa"/>
            </w:tcMar>
            <w:vAlign w:val="center"/>
          </w:tcPr>
          <w:p w14:paraId="4B5643E6" w14:textId="77777777" w:rsidR="00D63A29" w:rsidRPr="00F137B8" w:rsidRDefault="00000000">
            <w:pPr>
              <w:spacing w:line="240" w:lineRule="auto"/>
              <w:ind w:firstLine="0"/>
              <w:rPr>
                <w:sz w:val="22"/>
                <w:szCs w:val="22"/>
              </w:rPr>
            </w:pPr>
            <w:r w:rsidRPr="00F137B8">
              <w:rPr>
                <w:sz w:val="22"/>
                <w:szCs w:val="22"/>
              </w:rPr>
              <w:t>Trinidad and Tobago</w:t>
            </w:r>
          </w:p>
        </w:tc>
        <w:tc>
          <w:tcPr>
            <w:tcW w:w="1445" w:type="dxa"/>
            <w:tcBorders>
              <w:top w:val="nil"/>
              <w:left w:val="nil"/>
              <w:bottom w:val="nil"/>
              <w:right w:val="nil"/>
            </w:tcBorders>
            <w:tcMar>
              <w:top w:w="40" w:type="dxa"/>
              <w:left w:w="40" w:type="dxa"/>
              <w:bottom w:w="40" w:type="dxa"/>
              <w:right w:w="40" w:type="dxa"/>
            </w:tcMar>
            <w:vAlign w:val="center"/>
          </w:tcPr>
          <w:p w14:paraId="4777A7A5" w14:textId="77777777" w:rsidR="00D63A29" w:rsidRPr="00F137B8" w:rsidRDefault="00000000">
            <w:pPr>
              <w:spacing w:line="240" w:lineRule="auto"/>
              <w:ind w:firstLine="0"/>
              <w:rPr>
                <w:sz w:val="22"/>
                <w:szCs w:val="22"/>
              </w:rPr>
            </w:pPr>
            <w:r w:rsidRPr="00F137B8">
              <w:rPr>
                <w:sz w:val="22"/>
                <w:szCs w:val="22"/>
              </w:rPr>
              <w:t>67.5</w:t>
            </w:r>
          </w:p>
        </w:tc>
        <w:tc>
          <w:tcPr>
            <w:tcW w:w="1445" w:type="dxa"/>
            <w:tcBorders>
              <w:top w:val="nil"/>
              <w:left w:val="nil"/>
              <w:bottom w:val="nil"/>
              <w:right w:val="nil"/>
            </w:tcBorders>
            <w:tcMar>
              <w:top w:w="20" w:type="dxa"/>
              <w:left w:w="20" w:type="dxa"/>
              <w:bottom w:w="100" w:type="dxa"/>
              <w:right w:w="20" w:type="dxa"/>
            </w:tcMar>
            <w:vAlign w:val="center"/>
          </w:tcPr>
          <w:p w14:paraId="54673DA8" w14:textId="77777777" w:rsidR="00D63A29" w:rsidRPr="00F137B8" w:rsidRDefault="00000000">
            <w:pPr>
              <w:spacing w:line="240" w:lineRule="auto"/>
              <w:ind w:firstLine="0"/>
              <w:rPr>
                <w:sz w:val="22"/>
                <w:szCs w:val="22"/>
              </w:rPr>
            </w:pPr>
            <w:r w:rsidRPr="00F137B8">
              <w:rPr>
                <w:sz w:val="22"/>
                <w:szCs w:val="22"/>
              </w:rPr>
              <w:t>15</w:t>
            </w:r>
          </w:p>
        </w:tc>
      </w:tr>
      <w:tr w:rsidR="00D63A29" w:rsidRPr="00F137B8" w14:paraId="3E08893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D564B8C" w14:textId="77777777" w:rsidR="00D63A29" w:rsidRPr="00F137B8" w:rsidRDefault="00000000">
            <w:pPr>
              <w:spacing w:line="240" w:lineRule="auto"/>
              <w:ind w:firstLine="0"/>
              <w:rPr>
                <w:sz w:val="22"/>
                <w:szCs w:val="22"/>
              </w:rPr>
            </w:pPr>
            <w:r w:rsidRPr="00F137B8">
              <w:rPr>
                <w:sz w:val="22"/>
                <w:szCs w:val="22"/>
              </w:rPr>
              <w:t>Israel</w:t>
            </w:r>
          </w:p>
        </w:tc>
        <w:tc>
          <w:tcPr>
            <w:tcW w:w="1445" w:type="dxa"/>
            <w:tcBorders>
              <w:top w:val="nil"/>
              <w:left w:val="nil"/>
              <w:bottom w:val="nil"/>
              <w:right w:val="nil"/>
            </w:tcBorders>
            <w:tcMar>
              <w:top w:w="40" w:type="dxa"/>
              <w:left w:w="40" w:type="dxa"/>
              <w:bottom w:w="40" w:type="dxa"/>
              <w:right w:w="40" w:type="dxa"/>
            </w:tcMar>
            <w:vAlign w:val="center"/>
          </w:tcPr>
          <w:p w14:paraId="129D0278" w14:textId="77777777" w:rsidR="00D63A29" w:rsidRPr="00F137B8" w:rsidRDefault="00000000">
            <w:pPr>
              <w:spacing w:line="240" w:lineRule="auto"/>
              <w:ind w:firstLine="0"/>
              <w:rPr>
                <w:sz w:val="22"/>
                <w:szCs w:val="22"/>
              </w:rPr>
            </w:pPr>
            <w:r w:rsidRPr="00F137B8">
              <w:rPr>
                <w:sz w:val="22"/>
                <w:szCs w:val="22"/>
              </w:rPr>
              <w:t>66.9</w:t>
            </w:r>
          </w:p>
        </w:tc>
        <w:tc>
          <w:tcPr>
            <w:tcW w:w="1445" w:type="dxa"/>
            <w:tcBorders>
              <w:top w:val="nil"/>
              <w:left w:val="nil"/>
              <w:bottom w:val="nil"/>
              <w:right w:val="nil"/>
            </w:tcBorders>
            <w:tcMar>
              <w:top w:w="20" w:type="dxa"/>
              <w:left w:w="20" w:type="dxa"/>
              <w:bottom w:w="100" w:type="dxa"/>
              <w:right w:w="20" w:type="dxa"/>
            </w:tcMar>
            <w:vAlign w:val="center"/>
          </w:tcPr>
          <w:p w14:paraId="2C746972" w14:textId="77777777" w:rsidR="00D63A29" w:rsidRPr="00F137B8" w:rsidRDefault="00000000">
            <w:pPr>
              <w:spacing w:line="240" w:lineRule="auto"/>
              <w:ind w:firstLine="0"/>
              <w:rPr>
                <w:sz w:val="22"/>
                <w:szCs w:val="22"/>
              </w:rPr>
            </w:pPr>
            <w:r w:rsidRPr="00F137B8">
              <w:rPr>
                <w:sz w:val="22"/>
                <w:szCs w:val="22"/>
              </w:rPr>
              <w:t>22</w:t>
            </w:r>
          </w:p>
        </w:tc>
        <w:tc>
          <w:tcPr>
            <w:tcW w:w="1445" w:type="dxa"/>
            <w:tcBorders>
              <w:top w:val="nil"/>
              <w:left w:val="nil"/>
              <w:bottom w:val="nil"/>
              <w:right w:val="nil"/>
            </w:tcBorders>
            <w:tcMar>
              <w:top w:w="40" w:type="dxa"/>
              <w:left w:w="40" w:type="dxa"/>
              <w:bottom w:w="40" w:type="dxa"/>
              <w:right w:w="40" w:type="dxa"/>
            </w:tcMar>
            <w:vAlign w:val="center"/>
          </w:tcPr>
          <w:p w14:paraId="08FE0891" w14:textId="77777777" w:rsidR="00D63A29" w:rsidRPr="00F137B8" w:rsidRDefault="00000000">
            <w:pPr>
              <w:spacing w:line="240" w:lineRule="auto"/>
              <w:ind w:firstLine="0"/>
              <w:rPr>
                <w:sz w:val="22"/>
                <w:szCs w:val="22"/>
              </w:rPr>
            </w:pPr>
            <w:r w:rsidRPr="00F137B8">
              <w:rPr>
                <w:sz w:val="22"/>
                <w:szCs w:val="22"/>
              </w:rPr>
              <w:t>Turkey</w:t>
            </w:r>
          </w:p>
        </w:tc>
        <w:tc>
          <w:tcPr>
            <w:tcW w:w="1445" w:type="dxa"/>
            <w:tcBorders>
              <w:top w:val="nil"/>
              <w:left w:val="nil"/>
              <w:bottom w:val="nil"/>
              <w:right w:val="nil"/>
            </w:tcBorders>
            <w:tcMar>
              <w:top w:w="40" w:type="dxa"/>
              <w:left w:w="40" w:type="dxa"/>
              <w:bottom w:w="40" w:type="dxa"/>
              <w:right w:w="40" w:type="dxa"/>
            </w:tcMar>
            <w:vAlign w:val="center"/>
          </w:tcPr>
          <w:p w14:paraId="149B6777" w14:textId="77777777" w:rsidR="00D63A29" w:rsidRPr="00F137B8" w:rsidRDefault="00000000">
            <w:pPr>
              <w:spacing w:line="240" w:lineRule="auto"/>
              <w:ind w:firstLine="0"/>
              <w:rPr>
                <w:sz w:val="22"/>
                <w:szCs w:val="22"/>
              </w:rPr>
            </w:pPr>
            <w:r w:rsidRPr="00F137B8">
              <w:rPr>
                <w:sz w:val="22"/>
                <w:szCs w:val="22"/>
              </w:rPr>
              <w:t>60.0</w:t>
            </w:r>
          </w:p>
        </w:tc>
        <w:tc>
          <w:tcPr>
            <w:tcW w:w="1445" w:type="dxa"/>
            <w:tcBorders>
              <w:top w:val="nil"/>
              <w:left w:val="nil"/>
              <w:bottom w:val="nil"/>
              <w:right w:val="nil"/>
            </w:tcBorders>
            <w:tcMar>
              <w:top w:w="20" w:type="dxa"/>
              <w:left w:w="20" w:type="dxa"/>
              <w:bottom w:w="100" w:type="dxa"/>
              <w:right w:w="20" w:type="dxa"/>
            </w:tcMar>
            <w:vAlign w:val="center"/>
          </w:tcPr>
          <w:p w14:paraId="28DCE9F8" w14:textId="77777777" w:rsidR="00D63A29" w:rsidRPr="00F137B8" w:rsidRDefault="00000000">
            <w:pPr>
              <w:spacing w:line="240" w:lineRule="auto"/>
              <w:ind w:firstLine="0"/>
              <w:rPr>
                <w:sz w:val="22"/>
                <w:szCs w:val="22"/>
              </w:rPr>
            </w:pPr>
            <w:r w:rsidRPr="00F137B8">
              <w:rPr>
                <w:sz w:val="22"/>
                <w:szCs w:val="22"/>
              </w:rPr>
              <w:t>62</w:t>
            </w:r>
          </w:p>
        </w:tc>
      </w:tr>
      <w:tr w:rsidR="00D63A29" w:rsidRPr="00F137B8" w14:paraId="57AD5FB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885C133" w14:textId="77777777" w:rsidR="00D63A29" w:rsidRPr="00F137B8" w:rsidRDefault="00000000">
            <w:pPr>
              <w:spacing w:line="240" w:lineRule="auto"/>
              <w:ind w:firstLine="0"/>
              <w:rPr>
                <w:sz w:val="22"/>
                <w:szCs w:val="22"/>
              </w:rPr>
            </w:pPr>
            <w:r w:rsidRPr="00F137B8">
              <w:rPr>
                <w:sz w:val="22"/>
                <w:szCs w:val="22"/>
              </w:rPr>
              <w:t>Italy</w:t>
            </w:r>
          </w:p>
        </w:tc>
        <w:tc>
          <w:tcPr>
            <w:tcW w:w="1445" w:type="dxa"/>
            <w:tcBorders>
              <w:top w:val="nil"/>
              <w:left w:val="nil"/>
              <w:bottom w:val="nil"/>
              <w:right w:val="nil"/>
            </w:tcBorders>
            <w:tcMar>
              <w:top w:w="40" w:type="dxa"/>
              <w:left w:w="40" w:type="dxa"/>
              <w:bottom w:w="40" w:type="dxa"/>
              <w:right w:w="40" w:type="dxa"/>
            </w:tcMar>
            <w:vAlign w:val="center"/>
          </w:tcPr>
          <w:p w14:paraId="6E51ABC6" w14:textId="77777777" w:rsidR="00D63A29" w:rsidRPr="00F137B8" w:rsidRDefault="00000000">
            <w:pPr>
              <w:spacing w:line="240" w:lineRule="auto"/>
              <w:ind w:firstLine="0"/>
              <w:rPr>
                <w:sz w:val="22"/>
                <w:szCs w:val="22"/>
              </w:rPr>
            </w:pPr>
            <w:r w:rsidRPr="00F137B8">
              <w:rPr>
                <w:sz w:val="22"/>
                <w:szCs w:val="22"/>
              </w:rPr>
              <w:t>65.0</w:t>
            </w:r>
          </w:p>
        </w:tc>
        <w:tc>
          <w:tcPr>
            <w:tcW w:w="1445" w:type="dxa"/>
            <w:tcBorders>
              <w:top w:val="nil"/>
              <w:left w:val="nil"/>
              <w:bottom w:val="nil"/>
              <w:right w:val="nil"/>
            </w:tcBorders>
            <w:tcMar>
              <w:top w:w="20" w:type="dxa"/>
              <w:left w:w="20" w:type="dxa"/>
              <w:bottom w:w="100" w:type="dxa"/>
              <w:right w:w="20" w:type="dxa"/>
            </w:tcMar>
            <w:vAlign w:val="center"/>
          </w:tcPr>
          <w:p w14:paraId="4E37BA7F" w14:textId="77777777" w:rsidR="00D63A29" w:rsidRPr="00F137B8" w:rsidRDefault="00000000">
            <w:pPr>
              <w:spacing w:line="240" w:lineRule="auto"/>
              <w:ind w:firstLine="0"/>
              <w:rPr>
                <w:sz w:val="22"/>
                <w:szCs w:val="22"/>
              </w:rPr>
            </w:pPr>
            <w:r w:rsidRPr="00F137B8">
              <w:rPr>
                <w:sz w:val="22"/>
                <w:szCs w:val="22"/>
              </w:rPr>
              <w:t>38</w:t>
            </w:r>
          </w:p>
        </w:tc>
        <w:tc>
          <w:tcPr>
            <w:tcW w:w="1445" w:type="dxa"/>
            <w:tcBorders>
              <w:top w:val="nil"/>
              <w:left w:val="nil"/>
              <w:bottom w:val="nil"/>
              <w:right w:val="nil"/>
            </w:tcBorders>
            <w:tcMar>
              <w:top w:w="40" w:type="dxa"/>
              <w:left w:w="40" w:type="dxa"/>
              <w:bottom w:w="40" w:type="dxa"/>
              <w:right w:w="40" w:type="dxa"/>
            </w:tcMar>
            <w:vAlign w:val="center"/>
          </w:tcPr>
          <w:p w14:paraId="4AFA85CF" w14:textId="77777777" w:rsidR="00D63A29" w:rsidRPr="00F137B8" w:rsidRDefault="00000000">
            <w:pPr>
              <w:spacing w:line="240" w:lineRule="auto"/>
              <w:ind w:firstLine="0"/>
              <w:rPr>
                <w:sz w:val="22"/>
                <w:szCs w:val="22"/>
              </w:rPr>
            </w:pPr>
            <w:r w:rsidRPr="00F137B8">
              <w:rPr>
                <w:sz w:val="22"/>
                <w:szCs w:val="22"/>
              </w:rPr>
              <w:t>Ukraine</w:t>
            </w:r>
          </w:p>
        </w:tc>
        <w:tc>
          <w:tcPr>
            <w:tcW w:w="1445" w:type="dxa"/>
            <w:tcBorders>
              <w:top w:val="nil"/>
              <w:left w:val="nil"/>
              <w:bottom w:val="nil"/>
              <w:right w:val="nil"/>
            </w:tcBorders>
            <w:tcMar>
              <w:top w:w="40" w:type="dxa"/>
              <w:left w:w="40" w:type="dxa"/>
              <w:bottom w:w="40" w:type="dxa"/>
              <w:right w:w="40" w:type="dxa"/>
            </w:tcMar>
            <w:vAlign w:val="center"/>
          </w:tcPr>
          <w:p w14:paraId="07EC30B7" w14:textId="77777777" w:rsidR="00D63A29" w:rsidRPr="00F137B8" w:rsidRDefault="00000000">
            <w:pPr>
              <w:spacing w:line="240" w:lineRule="auto"/>
              <w:ind w:firstLine="0"/>
              <w:rPr>
                <w:sz w:val="22"/>
                <w:szCs w:val="22"/>
              </w:rPr>
            </w:pPr>
            <w:r w:rsidRPr="00F137B8">
              <w:rPr>
                <w:sz w:val="22"/>
                <w:szCs w:val="22"/>
              </w:rPr>
              <w:t>62.8</w:t>
            </w:r>
          </w:p>
        </w:tc>
        <w:tc>
          <w:tcPr>
            <w:tcW w:w="1445" w:type="dxa"/>
            <w:tcBorders>
              <w:top w:val="nil"/>
              <w:left w:val="nil"/>
              <w:bottom w:val="nil"/>
              <w:right w:val="nil"/>
            </w:tcBorders>
            <w:tcMar>
              <w:top w:w="20" w:type="dxa"/>
              <w:left w:w="20" w:type="dxa"/>
              <w:bottom w:w="100" w:type="dxa"/>
              <w:right w:w="20" w:type="dxa"/>
            </w:tcMar>
            <w:vAlign w:val="center"/>
          </w:tcPr>
          <w:p w14:paraId="0B15A025" w14:textId="77777777" w:rsidR="00D63A29" w:rsidRPr="00F137B8" w:rsidRDefault="00000000">
            <w:pPr>
              <w:spacing w:line="240" w:lineRule="auto"/>
              <w:ind w:firstLine="0"/>
              <w:rPr>
                <w:sz w:val="22"/>
                <w:szCs w:val="22"/>
              </w:rPr>
            </w:pPr>
            <w:r w:rsidRPr="00F137B8">
              <w:rPr>
                <w:sz w:val="22"/>
                <w:szCs w:val="22"/>
              </w:rPr>
              <w:t>49</w:t>
            </w:r>
          </w:p>
        </w:tc>
      </w:tr>
      <w:tr w:rsidR="00D63A29" w:rsidRPr="00F137B8" w14:paraId="5D9FE9D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13ECD9F" w14:textId="77777777" w:rsidR="00D63A29" w:rsidRPr="00F137B8" w:rsidRDefault="00000000">
            <w:pPr>
              <w:spacing w:line="240" w:lineRule="auto"/>
              <w:ind w:firstLine="0"/>
              <w:rPr>
                <w:sz w:val="22"/>
                <w:szCs w:val="22"/>
              </w:rPr>
            </w:pPr>
            <w:r w:rsidRPr="00F137B8">
              <w:rPr>
                <w:sz w:val="22"/>
                <w:szCs w:val="22"/>
              </w:rPr>
              <w:t>Japan</w:t>
            </w:r>
          </w:p>
        </w:tc>
        <w:tc>
          <w:tcPr>
            <w:tcW w:w="1445" w:type="dxa"/>
            <w:tcBorders>
              <w:top w:val="nil"/>
              <w:left w:val="nil"/>
              <w:bottom w:val="nil"/>
              <w:right w:val="nil"/>
            </w:tcBorders>
            <w:tcMar>
              <w:top w:w="40" w:type="dxa"/>
              <w:left w:w="40" w:type="dxa"/>
              <w:bottom w:w="40" w:type="dxa"/>
              <w:right w:w="40" w:type="dxa"/>
            </w:tcMar>
            <w:vAlign w:val="center"/>
          </w:tcPr>
          <w:p w14:paraId="51631F2F" w14:textId="77777777" w:rsidR="00D63A29" w:rsidRPr="00F137B8" w:rsidRDefault="00000000">
            <w:pPr>
              <w:spacing w:line="240" w:lineRule="auto"/>
              <w:ind w:firstLine="0"/>
              <w:rPr>
                <w:sz w:val="22"/>
                <w:szCs w:val="22"/>
              </w:rPr>
            </w:pPr>
            <w:r w:rsidRPr="00F137B8">
              <w:rPr>
                <w:sz w:val="22"/>
                <w:szCs w:val="22"/>
              </w:rPr>
              <w:t>51.2</w:t>
            </w:r>
          </w:p>
        </w:tc>
        <w:tc>
          <w:tcPr>
            <w:tcW w:w="1445" w:type="dxa"/>
            <w:tcBorders>
              <w:top w:val="nil"/>
              <w:left w:val="nil"/>
              <w:bottom w:val="nil"/>
              <w:right w:val="nil"/>
            </w:tcBorders>
            <w:tcMar>
              <w:top w:w="20" w:type="dxa"/>
              <w:left w:w="20" w:type="dxa"/>
              <w:bottom w:w="100" w:type="dxa"/>
              <w:right w:w="20" w:type="dxa"/>
            </w:tcMar>
            <w:vAlign w:val="center"/>
          </w:tcPr>
          <w:p w14:paraId="62B0206B" w14:textId="77777777" w:rsidR="00D63A29" w:rsidRPr="00F137B8" w:rsidRDefault="00000000">
            <w:pPr>
              <w:spacing w:line="240" w:lineRule="auto"/>
              <w:ind w:firstLine="0"/>
              <w:rPr>
                <w:sz w:val="22"/>
                <w:szCs w:val="22"/>
              </w:rPr>
            </w:pPr>
            <w:r w:rsidRPr="00F137B8">
              <w:rPr>
                <w:sz w:val="22"/>
                <w:szCs w:val="22"/>
              </w:rPr>
              <w:t>77</w:t>
            </w:r>
          </w:p>
        </w:tc>
        <w:tc>
          <w:tcPr>
            <w:tcW w:w="1445" w:type="dxa"/>
            <w:tcBorders>
              <w:top w:val="nil"/>
              <w:left w:val="nil"/>
              <w:bottom w:val="nil"/>
              <w:right w:val="nil"/>
            </w:tcBorders>
            <w:tcMar>
              <w:top w:w="40" w:type="dxa"/>
              <w:left w:w="40" w:type="dxa"/>
              <w:bottom w:w="40" w:type="dxa"/>
              <w:right w:w="40" w:type="dxa"/>
            </w:tcMar>
            <w:vAlign w:val="center"/>
          </w:tcPr>
          <w:p w14:paraId="19D89A9D" w14:textId="77777777" w:rsidR="00D63A29" w:rsidRPr="00F137B8" w:rsidRDefault="00000000">
            <w:pPr>
              <w:spacing w:line="240" w:lineRule="auto"/>
              <w:ind w:firstLine="0"/>
              <w:rPr>
                <w:sz w:val="22"/>
                <w:szCs w:val="22"/>
              </w:rPr>
            </w:pPr>
            <w:r w:rsidRPr="00F137B8">
              <w:rPr>
                <w:sz w:val="22"/>
                <w:szCs w:val="22"/>
              </w:rPr>
              <w:t>United Arab Emirates</w:t>
            </w:r>
          </w:p>
        </w:tc>
        <w:tc>
          <w:tcPr>
            <w:tcW w:w="1445" w:type="dxa"/>
            <w:tcBorders>
              <w:top w:val="nil"/>
              <w:left w:val="nil"/>
              <w:bottom w:val="nil"/>
              <w:right w:val="nil"/>
            </w:tcBorders>
            <w:tcMar>
              <w:top w:w="40" w:type="dxa"/>
              <w:left w:w="40" w:type="dxa"/>
              <w:bottom w:w="40" w:type="dxa"/>
              <w:right w:w="40" w:type="dxa"/>
            </w:tcMar>
            <w:vAlign w:val="center"/>
          </w:tcPr>
          <w:p w14:paraId="25B04889" w14:textId="77777777" w:rsidR="00D63A29" w:rsidRPr="00F137B8" w:rsidRDefault="00000000">
            <w:pPr>
              <w:spacing w:line="240" w:lineRule="auto"/>
              <w:ind w:firstLine="0"/>
              <w:rPr>
                <w:sz w:val="22"/>
                <w:szCs w:val="22"/>
              </w:rPr>
            </w:pPr>
            <w:r w:rsidRPr="00F137B8">
              <w:rPr>
                <w:sz w:val="22"/>
                <w:szCs w:val="22"/>
              </w:rPr>
              <w:t>70.6</w:t>
            </w:r>
          </w:p>
        </w:tc>
        <w:tc>
          <w:tcPr>
            <w:tcW w:w="1445" w:type="dxa"/>
            <w:tcBorders>
              <w:top w:val="nil"/>
              <w:left w:val="nil"/>
              <w:bottom w:val="nil"/>
              <w:right w:val="nil"/>
            </w:tcBorders>
            <w:tcMar>
              <w:top w:w="20" w:type="dxa"/>
              <w:left w:w="20" w:type="dxa"/>
              <w:bottom w:w="100" w:type="dxa"/>
              <w:right w:w="20" w:type="dxa"/>
            </w:tcMar>
            <w:vAlign w:val="center"/>
          </w:tcPr>
          <w:p w14:paraId="76DB7EE4" w14:textId="77777777" w:rsidR="00D63A29" w:rsidRPr="00F137B8" w:rsidRDefault="00000000">
            <w:pPr>
              <w:spacing w:line="240" w:lineRule="auto"/>
              <w:ind w:firstLine="0"/>
              <w:rPr>
                <w:sz w:val="22"/>
                <w:szCs w:val="22"/>
              </w:rPr>
            </w:pPr>
            <w:r w:rsidRPr="00F137B8">
              <w:rPr>
                <w:sz w:val="22"/>
                <w:szCs w:val="22"/>
              </w:rPr>
              <w:t>4</w:t>
            </w:r>
          </w:p>
        </w:tc>
      </w:tr>
      <w:tr w:rsidR="00D63A29" w:rsidRPr="00F137B8" w14:paraId="04A4529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ADA9E11" w14:textId="77777777" w:rsidR="00D63A29" w:rsidRPr="00F137B8" w:rsidRDefault="00000000">
            <w:pPr>
              <w:spacing w:line="240" w:lineRule="auto"/>
              <w:ind w:firstLine="0"/>
              <w:rPr>
                <w:sz w:val="22"/>
                <w:szCs w:val="22"/>
              </w:rPr>
            </w:pPr>
            <w:r w:rsidRPr="00F137B8">
              <w:rPr>
                <w:sz w:val="22"/>
                <w:szCs w:val="22"/>
              </w:rPr>
              <w:t>Kenya</w:t>
            </w:r>
          </w:p>
        </w:tc>
        <w:tc>
          <w:tcPr>
            <w:tcW w:w="1445" w:type="dxa"/>
            <w:tcBorders>
              <w:top w:val="nil"/>
              <w:left w:val="nil"/>
              <w:bottom w:val="nil"/>
              <w:right w:val="nil"/>
            </w:tcBorders>
            <w:tcMar>
              <w:top w:w="40" w:type="dxa"/>
              <w:left w:w="40" w:type="dxa"/>
              <w:bottom w:w="40" w:type="dxa"/>
              <w:right w:w="40" w:type="dxa"/>
            </w:tcMar>
            <w:vAlign w:val="center"/>
          </w:tcPr>
          <w:p w14:paraId="0FEEDE86" w14:textId="77777777" w:rsidR="00D63A29" w:rsidRPr="00F137B8" w:rsidRDefault="00000000">
            <w:pPr>
              <w:spacing w:line="240" w:lineRule="auto"/>
              <w:ind w:firstLine="0"/>
              <w:rPr>
                <w:sz w:val="22"/>
                <w:szCs w:val="22"/>
              </w:rPr>
            </w:pPr>
            <w:r w:rsidRPr="00F137B8">
              <w:rPr>
                <w:sz w:val="22"/>
                <w:szCs w:val="22"/>
              </w:rPr>
              <w:t>67.3</w:t>
            </w:r>
          </w:p>
        </w:tc>
        <w:tc>
          <w:tcPr>
            <w:tcW w:w="1445" w:type="dxa"/>
            <w:tcBorders>
              <w:top w:val="nil"/>
              <w:left w:val="nil"/>
              <w:bottom w:val="nil"/>
              <w:right w:val="nil"/>
            </w:tcBorders>
            <w:tcMar>
              <w:top w:w="20" w:type="dxa"/>
              <w:left w:w="20" w:type="dxa"/>
              <w:bottom w:w="100" w:type="dxa"/>
              <w:right w:w="20" w:type="dxa"/>
            </w:tcMar>
            <w:vAlign w:val="center"/>
          </w:tcPr>
          <w:p w14:paraId="59DB872E" w14:textId="77777777" w:rsidR="00D63A29" w:rsidRPr="00F137B8" w:rsidRDefault="00000000">
            <w:pPr>
              <w:spacing w:line="240" w:lineRule="auto"/>
              <w:ind w:firstLine="0"/>
              <w:rPr>
                <w:sz w:val="22"/>
                <w:szCs w:val="22"/>
              </w:rPr>
            </w:pPr>
            <w:r w:rsidRPr="00F137B8">
              <w:rPr>
                <w:sz w:val="22"/>
                <w:szCs w:val="22"/>
              </w:rPr>
              <w:t>16</w:t>
            </w:r>
          </w:p>
        </w:tc>
        <w:tc>
          <w:tcPr>
            <w:tcW w:w="1445" w:type="dxa"/>
            <w:tcBorders>
              <w:top w:val="nil"/>
              <w:left w:val="nil"/>
              <w:bottom w:val="nil"/>
              <w:right w:val="nil"/>
            </w:tcBorders>
            <w:tcMar>
              <w:top w:w="40" w:type="dxa"/>
              <w:left w:w="40" w:type="dxa"/>
              <w:bottom w:w="40" w:type="dxa"/>
              <w:right w:w="40" w:type="dxa"/>
            </w:tcMar>
            <w:vAlign w:val="center"/>
          </w:tcPr>
          <w:p w14:paraId="55DDDB02" w14:textId="77777777" w:rsidR="00D63A29" w:rsidRPr="00F137B8" w:rsidRDefault="00000000">
            <w:pPr>
              <w:spacing w:line="240" w:lineRule="auto"/>
              <w:ind w:firstLine="0"/>
              <w:rPr>
                <w:sz w:val="22"/>
                <w:szCs w:val="22"/>
              </w:rPr>
            </w:pPr>
            <w:r w:rsidRPr="00F137B8">
              <w:rPr>
                <w:sz w:val="22"/>
                <w:szCs w:val="22"/>
              </w:rPr>
              <w:t>United Kingdom</w:t>
            </w:r>
          </w:p>
        </w:tc>
        <w:tc>
          <w:tcPr>
            <w:tcW w:w="1445" w:type="dxa"/>
            <w:tcBorders>
              <w:top w:val="nil"/>
              <w:left w:val="nil"/>
              <w:bottom w:val="nil"/>
              <w:right w:val="nil"/>
            </w:tcBorders>
            <w:tcMar>
              <w:top w:w="40" w:type="dxa"/>
              <w:left w:w="40" w:type="dxa"/>
              <w:bottom w:w="40" w:type="dxa"/>
              <w:right w:w="40" w:type="dxa"/>
            </w:tcMar>
            <w:vAlign w:val="center"/>
          </w:tcPr>
          <w:p w14:paraId="3B27B9C3"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7E0E461A" w14:textId="77777777" w:rsidR="00D63A29" w:rsidRPr="00F137B8" w:rsidRDefault="00000000">
            <w:pPr>
              <w:spacing w:line="240" w:lineRule="auto"/>
              <w:ind w:firstLine="0"/>
              <w:rPr>
                <w:sz w:val="22"/>
                <w:szCs w:val="22"/>
              </w:rPr>
            </w:pPr>
            <w:r w:rsidRPr="00F137B8">
              <w:rPr>
                <w:sz w:val="22"/>
                <w:szCs w:val="22"/>
              </w:rPr>
              <w:t>25</w:t>
            </w:r>
          </w:p>
        </w:tc>
      </w:tr>
      <w:tr w:rsidR="00D63A29" w:rsidRPr="00F137B8" w14:paraId="3DC0DF7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019ADD" w14:textId="77777777" w:rsidR="00D63A29" w:rsidRPr="00F137B8" w:rsidRDefault="00000000">
            <w:pPr>
              <w:spacing w:line="240" w:lineRule="auto"/>
              <w:ind w:firstLine="0"/>
              <w:rPr>
                <w:sz w:val="22"/>
                <w:szCs w:val="22"/>
              </w:rPr>
            </w:pPr>
            <w:r w:rsidRPr="00F137B8">
              <w:rPr>
                <w:sz w:val="22"/>
                <w:szCs w:val="22"/>
              </w:rPr>
              <w:t>Kuwait</w:t>
            </w:r>
          </w:p>
        </w:tc>
        <w:tc>
          <w:tcPr>
            <w:tcW w:w="1445" w:type="dxa"/>
            <w:tcBorders>
              <w:top w:val="nil"/>
              <w:left w:val="nil"/>
              <w:bottom w:val="nil"/>
              <w:right w:val="nil"/>
            </w:tcBorders>
            <w:tcMar>
              <w:top w:w="40" w:type="dxa"/>
              <w:left w:w="40" w:type="dxa"/>
              <w:bottom w:w="40" w:type="dxa"/>
              <w:right w:w="40" w:type="dxa"/>
            </w:tcMar>
            <w:vAlign w:val="center"/>
          </w:tcPr>
          <w:p w14:paraId="6B9EDD9C" w14:textId="77777777" w:rsidR="00D63A29" w:rsidRPr="00F137B8" w:rsidRDefault="00000000">
            <w:pPr>
              <w:spacing w:line="240" w:lineRule="auto"/>
              <w:ind w:firstLine="0"/>
              <w:rPr>
                <w:sz w:val="22"/>
                <w:szCs w:val="22"/>
              </w:rPr>
            </w:pPr>
            <w:r w:rsidRPr="00F137B8">
              <w:rPr>
                <w:sz w:val="22"/>
                <w:szCs w:val="22"/>
              </w:rPr>
              <w:t>56.4</w:t>
            </w:r>
          </w:p>
        </w:tc>
        <w:tc>
          <w:tcPr>
            <w:tcW w:w="1445" w:type="dxa"/>
            <w:tcBorders>
              <w:top w:val="nil"/>
              <w:left w:val="nil"/>
              <w:bottom w:val="nil"/>
              <w:right w:val="nil"/>
            </w:tcBorders>
            <w:tcMar>
              <w:top w:w="20" w:type="dxa"/>
              <w:left w:w="20" w:type="dxa"/>
              <w:bottom w:w="100" w:type="dxa"/>
              <w:right w:w="20" w:type="dxa"/>
            </w:tcMar>
            <w:vAlign w:val="center"/>
          </w:tcPr>
          <w:p w14:paraId="48A894E5" w14:textId="77777777" w:rsidR="00D63A29" w:rsidRPr="00F137B8" w:rsidRDefault="00000000">
            <w:pPr>
              <w:spacing w:line="240" w:lineRule="auto"/>
              <w:ind w:firstLine="0"/>
              <w:rPr>
                <w:sz w:val="22"/>
                <w:szCs w:val="22"/>
              </w:rPr>
            </w:pPr>
            <w:r w:rsidRPr="00F137B8">
              <w:rPr>
                <w:sz w:val="22"/>
                <w:szCs w:val="22"/>
              </w:rPr>
              <w:t>71</w:t>
            </w:r>
          </w:p>
        </w:tc>
        <w:tc>
          <w:tcPr>
            <w:tcW w:w="1445" w:type="dxa"/>
            <w:tcBorders>
              <w:top w:val="nil"/>
              <w:left w:val="nil"/>
              <w:bottom w:val="nil"/>
              <w:right w:val="nil"/>
            </w:tcBorders>
            <w:tcMar>
              <w:top w:w="40" w:type="dxa"/>
              <w:left w:w="40" w:type="dxa"/>
              <w:bottom w:w="40" w:type="dxa"/>
              <w:right w:w="40" w:type="dxa"/>
            </w:tcMar>
            <w:vAlign w:val="center"/>
          </w:tcPr>
          <w:p w14:paraId="0664EC56" w14:textId="77777777" w:rsidR="00D63A29" w:rsidRPr="00F137B8" w:rsidRDefault="00000000">
            <w:pPr>
              <w:spacing w:line="240" w:lineRule="auto"/>
              <w:ind w:firstLine="0"/>
              <w:rPr>
                <w:sz w:val="22"/>
                <w:szCs w:val="22"/>
              </w:rPr>
            </w:pPr>
            <w:r w:rsidRPr="00F137B8">
              <w:rPr>
                <w:sz w:val="22"/>
                <w:szCs w:val="22"/>
              </w:rPr>
              <w:t>United States</w:t>
            </w:r>
          </w:p>
        </w:tc>
        <w:tc>
          <w:tcPr>
            <w:tcW w:w="1445" w:type="dxa"/>
            <w:tcBorders>
              <w:top w:val="nil"/>
              <w:left w:val="nil"/>
              <w:bottom w:val="nil"/>
              <w:right w:val="nil"/>
            </w:tcBorders>
            <w:tcMar>
              <w:top w:w="40" w:type="dxa"/>
              <w:left w:w="40" w:type="dxa"/>
              <w:bottom w:w="40" w:type="dxa"/>
              <w:right w:w="40" w:type="dxa"/>
            </w:tcMar>
            <w:vAlign w:val="center"/>
          </w:tcPr>
          <w:p w14:paraId="68CB5C3B" w14:textId="77777777" w:rsidR="00D63A29" w:rsidRPr="00F137B8" w:rsidRDefault="00000000">
            <w:pPr>
              <w:spacing w:line="240" w:lineRule="auto"/>
              <w:ind w:firstLine="0"/>
              <w:rPr>
                <w:sz w:val="22"/>
                <w:szCs w:val="22"/>
              </w:rPr>
            </w:pPr>
            <w:r w:rsidRPr="00F137B8">
              <w:rPr>
                <w:sz w:val="22"/>
                <w:szCs w:val="22"/>
              </w:rPr>
              <w:t>68.5</w:t>
            </w:r>
          </w:p>
        </w:tc>
        <w:tc>
          <w:tcPr>
            <w:tcW w:w="1445" w:type="dxa"/>
            <w:tcBorders>
              <w:top w:val="nil"/>
              <w:left w:val="nil"/>
              <w:bottom w:val="nil"/>
              <w:right w:val="nil"/>
            </w:tcBorders>
            <w:tcMar>
              <w:top w:w="20" w:type="dxa"/>
              <w:left w:w="20" w:type="dxa"/>
              <w:bottom w:w="100" w:type="dxa"/>
              <w:right w:w="20" w:type="dxa"/>
            </w:tcMar>
            <w:vAlign w:val="center"/>
          </w:tcPr>
          <w:p w14:paraId="5C9E3E17" w14:textId="77777777" w:rsidR="00D63A29" w:rsidRPr="00F137B8" w:rsidRDefault="00000000">
            <w:pPr>
              <w:spacing w:line="240" w:lineRule="auto"/>
              <w:ind w:firstLine="0"/>
              <w:rPr>
                <w:sz w:val="22"/>
                <w:szCs w:val="22"/>
              </w:rPr>
            </w:pPr>
            <w:r w:rsidRPr="00F137B8">
              <w:rPr>
                <w:sz w:val="22"/>
                <w:szCs w:val="22"/>
              </w:rPr>
              <w:t>6</w:t>
            </w:r>
          </w:p>
        </w:tc>
      </w:tr>
      <w:tr w:rsidR="00D63A29" w:rsidRPr="00F137B8" w14:paraId="6C7568E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B4962F2" w14:textId="77777777" w:rsidR="00D63A29" w:rsidRPr="00F137B8" w:rsidRDefault="00000000">
            <w:pPr>
              <w:spacing w:line="240" w:lineRule="auto"/>
              <w:ind w:firstLine="0"/>
              <w:rPr>
                <w:sz w:val="22"/>
                <w:szCs w:val="22"/>
              </w:rPr>
            </w:pPr>
            <w:r w:rsidRPr="00F137B8">
              <w:rPr>
                <w:sz w:val="22"/>
                <w:szCs w:val="22"/>
              </w:rPr>
              <w:t>Latvia</w:t>
            </w:r>
          </w:p>
        </w:tc>
        <w:tc>
          <w:tcPr>
            <w:tcW w:w="1445" w:type="dxa"/>
            <w:tcBorders>
              <w:top w:val="nil"/>
              <w:left w:val="nil"/>
              <w:bottom w:val="nil"/>
              <w:right w:val="nil"/>
            </w:tcBorders>
            <w:tcMar>
              <w:top w:w="40" w:type="dxa"/>
              <w:left w:w="40" w:type="dxa"/>
              <w:bottom w:w="40" w:type="dxa"/>
              <w:right w:w="40" w:type="dxa"/>
            </w:tcMar>
            <w:vAlign w:val="center"/>
          </w:tcPr>
          <w:p w14:paraId="3965B6C8" w14:textId="77777777" w:rsidR="00D63A29" w:rsidRPr="00F137B8" w:rsidRDefault="00000000">
            <w:pPr>
              <w:spacing w:line="240" w:lineRule="auto"/>
              <w:ind w:firstLine="0"/>
              <w:rPr>
                <w:sz w:val="22"/>
                <w:szCs w:val="22"/>
              </w:rPr>
            </w:pPr>
            <w:r w:rsidRPr="00F137B8">
              <w:rPr>
                <w:sz w:val="22"/>
                <w:szCs w:val="22"/>
              </w:rPr>
              <w:t>53.0</w:t>
            </w:r>
          </w:p>
        </w:tc>
        <w:tc>
          <w:tcPr>
            <w:tcW w:w="1445" w:type="dxa"/>
            <w:tcBorders>
              <w:top w:val="nil"/>
              <w:left w:val="nil"/>
              <w:bottom w:val="nil"/>
              <w:right w:val="nil"/>
            </w:tcBorders>
            <w:tcMar>
              <w:top w:w="20" w:type="dxa"/>
              <w:left w:w="20" w:type="dxa"/>
              <w:bottom w:w="100" w:type="dxa"/>
              <w:right w:w="20" w:type="dxa"/>
            </w:tcMar>
            <w:vAlign w:val="center"/>
          </w:tcPr>
          <w:p w14:paraId="0E21DA78" w14:textId="77777777" w:rsidR="00D63A29" w:rsidRPr="00F137B8" w:rsidRDefault="00000000">
            <w:pPr>
              <w:spacing w:line="240" w:lineRule="auto"/>
              <w:ind w:firstLine="0"/>
              <w:rPr>
                <w:sz w:val="22"/>
                <w:szCs w:val="22"/>
              </w:rPr>
            </w:pPr>
            <w:r w:rsidRPr="00F137B8">
              <w:rPr>
                <w:sz w:val="22"/>
                <w:szCs w:val="22"/>
              </w:rPr>
              <w:t>75</w:t>
            </w:r>
          </w:p>
        </w:tc>
        <w:tc>
          <w:tcPr>
            <w:tcW w:w="1445" w:type="dxa"/>
            <w:tcBorders>
              <w:top w:val="nil"/>
              <w:left w:val="nil"/>
              <w:bottom w:val="nil"/>
              <w:right w:val="nil"/>
            </w:tcBorders>
            <w:tcMar>
              <w:top w:w="40" w:type="dxa"/>
              <w:left w:w="40" w:type="dxa"/>
              <w:bottom w:w="40" w:type="dxa"/>
              <w:right w:w="40" w:type="dxa"/>
            </w:tcMar>
            <w:vAlign w:val="center"/>
          </w:tcPr>
          <w:p w14:paraId="43C6EFD5" w14:textId="77777777" w:rsidR="00D63A29" w:rsidRPr="00F137B8" w:rsidRDefault="00000000">
            <w:pPr>
              <w:spacing w:line="240" w:lineRule="auto"/>
              <w:ind w:firstLine="0"/>
              <w:rPr>
                <w:sz w:val="22"/>
                <w:szCs w:val="22"/>
              </w:rPr>
            </w:pPr>
            <w:r w:rsidRPr="00F137B8">
              <w:rPr>
                <w:sz w:val="22"/>
                <w:szCs w:val="22"/>
              </w:rPr>
              <w:t>Uruguay</w:t>
            </w:r>
          </w:p>
        </w:tc>
        <w:tc>
          <w:tcPr>
            <w:tcW w:w="1445" w:type="dxa"/>
            <w:tcBorders>
              <w:top w:val="nil"/>
              <w:left w:val="nil"/>
              <w:bottom w:val="nil"/>
              <w:right w:val="nil"/>
            </w:tcBorders>
            <w:tcMar>
              <w:top w:w="40" w:type="dxa"/>
              <w:left w:w="40" w:type="dxa"/>
              <w:bottom w:w="40" w:type="dxa"/>
              <w:right w:w="40" w:type="dxa"/>
            </w:tcMar>
            <w:vAlign w:val="center"/>
          </w:tcPr>
          <w:p w14:paraId="41EB87BC" w14:textId="77777777" w:rsidR="00D63A29" w:rsidRPr="00F137B8" w:rsidRDefault="00000000">
            <w:pPr>
              <w:spacing w:line="240" w:lineRule="auto"/>
              <w:ind w:firstLine="0"/>
              <w:rPr>
                <w:sz w:val="22"/>
                <w:szCs w:val="22"/>
              </w:rPr>
            </w:pPr>
            <w:r w:rsidRPr="00F137B8">
              <w:rPr>
                <w:sz w:val="22"/>
                <w:szCs w:val="22"/>
              </w:rPr>
              <w:t>48.6</w:t>
            </w:r>
          </w:p>
        </w:tc>
        <w:tc>
          <w:tcPr>
            <w:tcW w:w="1445" w:type="dxa"/>
            <w:tcBorders>
              <w:top w:val="nil"/>
              <w:left w:val="nil"/>
              <w:bottom w:val="nil"/>
              <w:right w:val="nil"/>
            </w:tcBorders>
            <w:tcMar>
              <w:top w:w="20" w:type="dxa"/>
              <w:left w:w="20" w:type="dxa"/>
              <w:bottom w:w="100" w:type="dxa"/>
              <w:right w:w="20" w:type="dxa"/>
            </w:tcMar>
            <w:vAlign w:val="center"/>
          </w:tcPr>
          <w:p w14:paraId="03C30A79" w14:textId="77777777" w:rsidR="00D63A29" w:rsidRPr="00F137B8" w:rsidRDefault="00000000">
            <w:pPr>
              <w:spacing w:line="240" w:lineRule="auto"/>
              <w:ind w:firstLine="0"/>
              <w:rPr>
                <w:sz w:val="22"/>
                <w:szCs w:val="22"/>
              </w:rPr>
            </w:pPr>
            <w:r w:rsidRPr="00F137B8">
              <w:rPr>
                <w:sz w:val="22"/>
                <w:szCs w:val="22"/>
              </w:rPr>
              <w:t>79</w:t>
            </w:r>
          </w:p>
        </w:tc>
      </w:tr>
      <w:tr w:rsidR="00D63A29" w:rsidRPr="00F137B8" w14:paraId="25FA57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F460815" w14:textId="77777777" w:rsidR="00D63A29" w:rsidRPr="00F137B8" w:rsidRDefault="00000000">
            <w:pPr>
              <w:spacing w:line="240" w:lineRule="auto"/>
              <w:ind w:firstLine="0"/>
              <w:rPr>
                <w:sz w:val="22"/>
                <w:szCs w:val="22"/>
              </w:rPr>
            </w:pPr>
            <w:r w:rsidRPr="00F137B8">
              <w:rPr>
                <w:sz w:val="22"/>
                <w:szCs w:val="22"/>
              </w:rPr>
              <w:t>Lebanon</w:t>
            </w:r>
          </w:p>
        </w:tc>
        <w:tc>
          <w:tcPr>
            <w:tcW w:w="1445" w:type="dxa"/>
            <w:tcBorders>
              <w:top w:val="nil"/>
              <w:left w:val="nil"/>
              <w:bottom w:val="nil"/>
              <w:right w:val="nil"/>
            </w:tcBorders>
            <w:tcMar>
              <w:top w:w="40" w:type="dxa"/>
              <w:left w:w="40" w:type="dxa"/>
              <w:bottom w:w="40" w:type="dxa"/>
              <w:right w:w="40" w:type="dxa"/>
            </w:tcMar>
            <w:vAlign w:val="center"/>
          </w:tcPr>
          <w:p w14:paraId="6CB1073C" w14:textId="77777777" w:rsidR="00D63A29" w:rsidRPr="00F137B8" w:rsidRDefault="00000000">
            <w:pPr>
              <w:spacing w:line="240" w:lineRule="auto"/>
              <w:ind w:firstLine="0"/>
              <w:rPr>
                <w:sz w:val="22"/>
                <w:szCs w:val="22"/>
              </w:rPr>
            </w:pPr>
            <w:r w:rsidRPr="00F137B8">
              <w:rPr>
                <w:sz w:val="22"/>
                <w:szCs w:val="22"/>
              </w:rPr>
              <w:t>60.2</w:t>
            </w:r>
          </w:p>
        </w:tc>
        <w:tc>
          <w:tcPr>
            <w:tcW w:w="1445" w:type="dxa"/>
            <w:tcBorders>
              <w:top w:val="nil"/>
              <w:left w:val="nil"/>
              <w:bottom w:val="nil"/>
              <w:right w:val="nil"/>
            </w:tcBorders>
            <w:tcMar>
              <w:top w:w="20" w:type="dxa"/>
              <w:left w:w="20" w:type="dxa"/>
              <w:bottom w:w="100" w:type="dxa"/>
              <w:right w:w="20" w:type="dxa"/>
            </w:tcMar>
            <w:vAlign w:val="center"/>
          </w:tcPr>
          <w:p w14:paraId="5E6F8181" w14:textId="77777777" w:rsidR="00D63A29" w:rsidRPr="00F137B8" w:rsidRDefault="00000000">
            <w:pPr>
              <w:spacing w:line="240" w:lineRule="auto"/>
              <w:ind w:firstLine="0"/>
              <w:rPr>
                <w:sz w:val="22"/>
                <w:szCs w:val="22"/>
              </w:rPr>
            </w:pPr>
            <w:r w:rsidRPr="00F137B8">
              <w:rPr>
                <w:sz w:val="22"/>
                <w:szCs w:val="22"/>
              </w:rPr>
              <w:t>60</w:t>
            </w:r>
          </w:p>
        </w:tc>
        <w:tc>
          <w:tcPr>
            <w:tcW w:w="1445" w:type="dxa"/>
            <w:tcBorders>
              <w:top w:val="nil"/>
              <w:left w:val="nil"/>
              <w:bottom w:val="nil"/>
              <w:right w:val="nil"/>
            </w:tcBorders>
            <w:tcMar>
              <w:top w:w="40" w:type="dxa"/>
              <w:left w:w="40" w:type="dxa"/>
              <w:bottom w:w="40" w:type="dxa"/>
              <w:right w:w="40" w:type="dxa"/>
            </w:tcMar>
            <w:vAlign w:val="center"/>
          </w:tcPr>
          <w:p w14:paraId="76C823AD" w14:textId="77777777" w:rsidR="00D63A29" w:rsidRPr="00F137B8" w:rsidRDefault="00000000">
            <w:pPr>
              <w:spacing w:line="240" w:lineRule="auto"/>
              <w:ind w:firstLine="0"/>
              <w:rPr>
                <w:sz w:val="22"/>
                <w:szCs w:val="22"/>
              </w:rPr>
            </w:pPr>
            <w:r w:rsidRPr="00F137B8">
              <w:rPr>
                <w:sz w:val="22"/>
                <w:szCs w:val="22"/>
              </w:rPr>
              <w:t>Venezuela</w:t>
            </w:r>
          </w:p>
        </w:tc>
        <w:tc>
          <w:tcPr>
            <w:tcW w:w="1445" w:type="dxa"/>
            <w:tcBorders>
              <w:top w:val="nil"/>
              <w:left w:val="nil"/>
              <w:bottom w:val="nil"/>
              <w:right w:val="nil"/>
            </w:tcBorders>
            <w:tcMar>
              <w:top w:w="40" w:type="dxa"/>
              <w:left w:w="40" w:type="dxa"/>
              <w:bottom w:w="40" w:type="dxa"/>
              <w:right w:w="40" w:type="dxa"/>
            </w:tcMar>
            <w:vAlign w:val="center"/>
          </w:tcPr>
          <w:p w14:paraId="770DA0AD" w14:textId="77777777" w:rsidR="00D63A29" w:rsidRPr="00F137B8" w:rsidRDefault="00000000">
            <w:pPr>
              <w:spacing w:line="240" w:lineRule="auto"/>
              <w:ind w:firstLine="0"/>
              <w:rPr>
                <w:sz w:val="22"/>
                <w:szCs w:val="22"/>
              </w:rPr>
            </w:pPr>
            <w:r w:rsidRPr="00F137B8">
              <w:rPr>
                <w:sz w:val="22"/>
                <w:szCs w:val="22"/>
              </w:rPr>
              <w:t>67.1</w:t>
            </w:r>
          </w:p>
        </w:tc>
        <w:tc>
          <w:tcPr>
            <w:tcW w:w="1445" w:type="dxa"/>
            <w:tcBorders>
              <w:top w:val="nil"/>
              <w:left w:val="nil"/>
              <w:bottom w:val="nil"/>
              <w:right w:val="nil"/>
            </w:tcBorders>
            <w:tcMar>
              <w:top w:w="20" w:type="dxa"/>
              <w:left w:w="20" w:type="dxa"/>
              <w:bottom w:w="100" w:type="dxa"/>
              <w:right w:w="20" w:type="dxa"/>
            </w:tcMar>
            <w:vAlign w:val="center"/>
          </w:tcPr>
          <w:p w14:paraId="60D9FE36" w14:textId="77777777" w:rsidR="00D63A29" w:rsidRPr="00F137B8" w:rsidRDefault="00000000">
            <w:pPr>
              <w:spacing w:line="240" w:lineRule="auto"/>
              <w:ind w:firstLine="0"/>
              <w:rPr>
                <w:sz w:val="22"/>
                <w:szCs w:val="22"/>
              </w:rPr>
            </w:pPr>
            <w:r w:rsidRPr="00F137B8">
              <w:rPr>
                <w:sz w:val="22"/>
                <w:szCs w:val="22"/>
              </w:rPr>
              <w:t>18</w:t>
            </w:r>
          </w:p>
        </w:tc>
      </w:tr>
      <w:tr w:rsidR="00D63A29" w:rsidRPr="00F137B8" w14:paraId="61EAE28D" w14:textId="77777777" w:rsidTr="00971A30">
        <w:trPr>
          <w:trHeight w:val="227"/>
        </w:trPr>
        <w:tc>
          <w:tcPr>
            <w:tcW w:w="1445" w:type="dxa"/>
            <w:tcBorders>
              <w:top w:val="nil"/>
              <w:left w:val="nil"/>
              <w:bottom w:val="single" w:sz="7" w:space="0" w:color="000000"/>
              <w:right w:val="nil"/>
            </w:tcBorders>
            <w:tcMar>
              <w:top w:w="40" w:type="dxa"/>
              <w:left w:w="40" w:type="dxa"/>
              <w:bottom w:w="40" w:type="dxa"/>
              <w:right w:w="40" w:type="dxa"/>
            </w:tcMar>
            <w:vAlign w:val="center"/>
          </w:tcPr>
          <w:p w14:paraId="0FEB5E9A" w14:textId="77777777" w:rsidR="00D63A29" w:rsidRPr="00F137B8" w:rsidRDefault="00000000">
            <w:pPr>
              <w:spacing w:line="240" w:lineRule="auto"/>
              <w:ind w:firstLine="0"/>
              <w:rPr>
                <w:sz w:val="22"/>
                <w:szCs w:val="22"/>
              </w:rPr>
            </w:pPr>
            <w:r w:rsidRPr="00F137B8">
              <w:rPr>
                <w:sz w:val="22"/>
                <w:szCs w:val="22"/>
              </w:rPr>
              <w:t>Lithuania</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3990699" w14:textId="77777777" w:rsidR="00D63A29" w:rsidRPr="00F137B8" w:rsidRDefault="00000000">
            <w:pPr>
              <w:spacing w:line="240" w:lineRule="auto"/>
              <w:ind w:firstLine="0"/>
              <w:rPr>
                <w:sz w:val="22"/>
                <w:szCs w:val="22"/>
              </w:rPr>
            </w:pPr>
            <w:r w:rsidRPr="00F137B8">
              <w:rPr>
                <w:sz w:val="22"/>
                <w:szCs w:val="22"/>
              </w:rPr>
              <w:t>60.2</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309EEE74" w14:textId="77777777" w:rsidR="00D63A29" w:rsidRPr="00F137B8" w:rsidRDefault="00000000">
            <w:pPr>
              <w:spacing w:line="240" w:lineRule="auto"/>
              <w:ind w:firstLine="0"/>
              <w:rPr>
                <w:sz w:val="22"/>
                <w:szCs w:val="22"/>
              </w:rPr>
            </w:pPr>
            <w:r w:rsidRPr="00F137B8">
              <w:rPr>
                <w:sz w:val="22"/>
                <w:szCs w:val="22"/>
              </w:rPr>
              <w:t>60</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C2EADEF" w14:textId="77777777" w:rsidR="00D63A29" w:rsidRPr="00F137B8" w:rsidRDefault="00000000">
            <w:pPr>
              <w:spacing w:line="240" w:lineRule="auto"/>
              <w:ind w:firstLine="0"/>
              <w:rPr>
                <w:sz w:val="22"/>
                <w:szCs w:val="22"/>
              </w:rPr>
            </w:pPr>
            <w:r w:rsidRPr="00F137B8">
              <w:rPr>
                <w:sz w:val="22"/>
                <w:szCs w:val="22"/>
              </w:rPr>
              <w:t>Vietnam</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05D382D8" w14:textId="77777777" w:rsidR="00D63A29" w:rsidRPr="00F137B8" w:rsidRDefault="00000000">
            <w:pPr>
              <w:spacing w:line="240" w:lineRule="auto"/>
              <w:ind w:firstLine="0"/>
              <w:rPr>
                <w:sz w:val="22"/>
                <w:szCs w:val="22"/>
              </w:rPr>
            </w:pPr>
            <w:r w:rsidRPr="00F137B8">
              <w:rPr>
                <w:sz w:val="22"/>
                <w:szCs w:val="22"/>
              </w:rPr>
              <w:t>65.9</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1E4F43DB" w14:textId="77777777" w:rsidR="00D63A29" w:rsidRPr="00F137B8" w:rsidRDefault="00000000">
            <w:pPr>
              <w:spacing w:line="240" w:lineRule="auto"/>
              <w:ind w:firstLine="0"/>
              <w:rPr>
                <w:sz w:val="22"/>
                <w:szCs w:val="22"/>
              </w:rPr>
            </w:pPr>
            <w:r w:rsidRPr="00F137B8">
              <w:rPr>
                <w:sz w:val="22"/>
                <w:szCs w:val="22"/>
              </w:rPr>
              <w:t>35</w:t>
            </w:r>
          </w:p>
        </w:tc>
      </w:tr>
    </w:tbl>
    <w:p w14:paraId="0B022BB2" w14:textId="45EE328B" w:rsidR="00D63A29" w:rsidRPr="00F137B8" w:rsidRDefault="00000000">
      <w:pPr>
        <w:spacing w:line="240" w:lineRule="auto"/>
        <w:ind w:firstLine="0"/>
        <w:rPr>
          <w:sz w:val="22"/>
          <w:szCs w:val="22"/>
        </w:rPr>
      </w:pPr>
      <w:r w:rsidRPr="00F137B8">
        <w:rPr>
          <w:b/>
          <w:i/>
          <w:sz w:val="22"/>
          <w:szCs w:val="22"/>
        </w:rPr>
        <w:t xml:space="preserve">Notes. </w:t>
      </w:r>
      <w:r w:rsidRPr="00F137B8">
        <w:rPr>
          <w:sz w:val="22"/>
          <w:szCs w:val="22"/>
        </w:rPr>
        <w:t xml:space="preserve">This table displays the national courage scores, calculated from the weighted average courage scores. Rank 1 is the country with the highest national courage score, and rank 80 </w:t>
      </w:r>
      <w:r w:rsidR="00832C91">
        <w:rPr>
          <w:sz w:val="22"/>
          <w:szCs w:val="22"/>
        </w:rPr>
        <w:t xml:space="preserve">is the </w:t>
      </w:r>
      <w:r w:rsidRPr="00F137B8">
        <w:rPr>
          <w:sz w:val="22"/>
          <w:szCs w:val="22"/>
        </w:rPr>
        <w:t xml:space="preserve">country with the lowest national courage score. </w:t>
      </w:r>
      <w:r w:rsidR="00832C91">
        <w:rPr>
          <w:sz w:val="22"/>
          <w:szCs w:val="22"/>
        </w:rPr>
        <w:t>Ranks are shared whenever two or more</w:t>
      </w:r>
      <w:r w:rsidRPr="00F137B8">
        <w:rPr>
          <w:sz w:val="22"/>
          <w:szCs w:val="22"/>
        </w:rPr>
        <w:t xml:space="preserve"> countries have the same score when rounded to the decimal.</w:t>
      </w:r>
      <w:ins w:id="66" w:author="James K. He" w:date="2023-08-06T19:08:00Z">
        <w:r w:rsidR="0073438F">
          <w:rPr>
            <w:sz w:val="22"/>
            <w:szCs w:val="22"/>
          </w:rPr>
          <w:t xml:space="preserve"> “*” denotes territories.</w:t>
        </w:r>
      </w:ins>
    </w:p>
    <w:p w14:paraId="178263CC" w14:textId="16782B58" w:rsidR="00D63A29" w:rsidRPr="0099406F" w:rsidRDefault="00000000" w:rsidP="0099406F">
      <w:pPr>
        <w:ind w:firstLine="0"/>
      </w:pPr>
      <w:r w:rsidRPr="00143339">
        <w:t xml:space="preserve"> </w:t>
      </w:r>
    </w:p>
    <w:p w14:paraId="003B5145" w14:textId="0DBAB592" w:rsidR="00D63A29" w:rsidRPr="00F137B8" w:rsidRDefault="00000000">
      <w:pPr>
        <w:pStyle w:val="Heading2"/>
        <w:rPr>
          <w:sz w:val="22"/>
          <w:szCs w:val="22"/>
        </w:rPr>
      </w:pPr>
      <w:bookmarkStart w:id="67" w:name="_h9d7gzsgbuku" w:colFirst="0" w:colLast="0"/>
      <w:bookmarkEnd w:id="67"/>
      <w:r w:rsidRPr="00F137B8">
        <w:rPr>
          <w:sz w:val="22"/>
          <w:szCs w:val="22"/>
        </w:rPr>
        <w:t xml:space="preserve">Specification </w:t>
      </w:r>
      <w:r w:rsidR="008538BA">
        <w:rPr>
          <w:sz w:val="22"/>
          <w:szCs w:val="22"/>
        </w:rPr>
        <w:t>c</w:t>
      </w:r>
      <w:r w:rsidRPr="00F137B8">
        <w:rPr>
          <w:sz w:val="22"/>
          <w:szCs w:val="22"/>
        </w:rPr>
        <w:t xml:space="preserve">urve </w:t>
      </w:r>
      <w:r w:rsidR="008538BA">
        <w:rPr>
          <w:sz w:val="22"/>
          <w:szCs w:val="22"/>
        </w:rPr>
        <w:t>a</w:t>
      </w:r>
      <w:r w:rsidRPr="00F137B8">
        <w:rPr>
          <w:sz w:val="22"/>
          <w:szCs w:val="22"/>
        </w:rPr>
        <w:t xml:space="preserve">nalysis </w:t>
      </w:r>
      <w:r w:rsidR="008538BA">
        <w:rPr>
          <w:sz w:val="22"/>
          <w:szCs w:val="22"/>
        </w:rPr>
        <w:t>r</w:t>
      </w:r>
      <w:r w:rsidRPr="00F137B8">
        <w:rPr>
          <w:sz w:val="22"/>
          <w:szCs w:val="22"/>
        </w:rPr>
        <w:t>esults</w:t>
      </w:r>
    </w:p>
    <w:p w14:paraId="7EA97477" w14:textId="5ECF1864" w:rsidR="00D63A29" w:rsidRPr="00F137B8" w:rsidRDefault="00000000">
      <w:pPr>
        <w:pStyle w:val="Heading3"/>
        <w:rPr>
          <w:sz w:val="22"/>
          <w:szCs w:val="22"/>
        </w:rPr>
      </w:pPr>
      <w:bookmarkStart w:id="68" w:name="_qwt9tunv2ier" w:colFirst="0" w:colLast="0"/>
      <w:bookmarkEnd w:id="68"/>
      <w:r w:rsidRPr="00F137B8">
        <w:rPr>
          <w:sz w:val="22"/>
          <w:szCs w:val="22"/>
        </w:rPr>
        <w:t xml:space="preserve">National </w:t>
      </w:r>
      <w:r w:rsidR="008538BA">
        <w:rPr>
          <w:sz w:val="22"/>
          <w:szCs w:val="22"/>
        </w:rPr>
        <w:t>c</w:t>
      </w:r>
      <w:r w:rsidRPr="00F137B8">
        <w:rPr>
          <w:sz w:val="22"/>
          <w:szCs w:val="22"/>
        </w:rPr>
        <w:t xml:space="preserve">ourage and </w:t>
      </w:r>
      <w:r w:rsidR="008538BA">
        <w:rPr>
          <w:sz w:val="22"/>
          <w:szCs w:val="22"/>
        </w:rPr>
        <w:t>c</w:t>
      </w:r>
      <w:r w:rsidR="007D51AA">
        <w:rPr>
          <w:sz w:val="22"/>
          <w:szCs w:val="22"/>
        </w:rPr>
        <w:t xml:space="preserve">ultural </w:t>
      </w:r>
      <w:r w:rsidR="008538BA">
        <w:rPr>
          <w:sz w:val="22"/>
          <w:szCs w:val="22"/>
        </w:rPr>
        <w:t>r</w:t>
      </w:r>
      <w:r w:rsidR="007D51AA">
        <w:rPr>
          <w:sz w:val="22"/>
          <w:szCs w:val="22"/>
        </w:rPr>
        <w:t xml:space="preserve">eference </w:t>
      </w:r>
      <w:r w:rsidR="008538BA">
        <w:rPr>
          <w:sz w:val="22"/>
          <w:szCs w:val="22"/>
        </w:rPr>
        <w:t>c</w:t>
      </w:r>
      <w:r w:rsidR="007D51AA">
        <w:rPr>
          <w:sz w:val="22"/>
          <w:szCs w:val="22"/>
        </w:rPr>
        <w:t>onstructs</w:t>
      </w:r>
    </w:p>
    <w:p w14:paraId="45E60679" w14:textId="51D05904" w:rsidR="00D63A29" w:rsidRPr="00F137B8" w:rsidRDefault="00000000">
      <w:pPr>
        <w:rPr>
          <w:sz w:val="22"/>
          <w:szCs w:val="22"/>
        </w:rPr>
      </w:pPr>
      <w:r w:rsidRPr="00F137B8">
        <w:rPr>
          <w:sz w:val="22"/>
          <w:szCs w:val="22"/>
        </w:rPr>
        <w:t>All SCA statistics and bootstrapping results</w:t>
      </w:r>
      <w:r w:rsidR="00A136F0">
        <w:rPr>
          <w:sz w:val="22"/>
          <w:szCs w:val="22"/>
        </w:rPr>
        <w:t xml:space="preserve"> regarding</w:t>
      </w:r>
      <w:r w:rsidRPr="00F137B8">
        <w:rPr>
          <w:sz w:val="22"/>
          <w:szCs w:val="22"/>
        </w:rPr>
        <w:t xml:space="preserve"> the association between national courage and the seven cultural dimensions are </w:t>
      </w:r>
      <w:r w:rsidR="0099406F" w:rsidRPr="00F137B8">
        <w:rPr>
          <w:sz w:val="22"/>
          <w:szCs w:val="22"/>
        </w:rPr>
        <w:t>summarized</w:t>
      </w:r>
      <w:r w:rsidRPr="00F137B8">
        <w:rPr>
          <w:sz w:val="22"/>
          <w:szCs w:val="22"/>
        </w:rPr>
        <w:t xml:space="preserve"> in Table </w:t>
      </w:r>
      <w:r w:rsidR="0099406F">
        <w:rPr>
          <w:sz w:val="22"/>
          <w:szCs w:val="22"/>
        </w:rPr>
        <w:t>4</w:t>
      </w:r>
      <w:r w:rsidRPr="00F137B8">
        <w:rPr>
          <w:sz w:val="22"/>
          <w:szCs w:val="22"/>
        </w:rPr>
        <w:t xml:space="preserve">. Contrary to our pre-registered hypotheses and consistent with the correlational results, national courage </w:t>
      </w:r>
      <w:r w:rsidR="007D51AA">
        <w:rPr>
          <w:sz w:val="22"/>
          <w:szCs w:val="22"/>
        </w:rPr>
        <w:t>was not</w:t>
      </w:r>
      <w:r w:rsidRPr="00F137B8">
        <w:rPr>
          <w:sz w:val="22"/>
          <w:szCs w:val="22"/>
        </w:rPr>
        <w:t xml:space="preserve"> significantly associated with higher individualism (mean standardized regression coefficient ​​[β] = -0.036, </w:t>
      </w:r>
      <w:r w:rsidR="00CF09CC">
        <w:rPr>
          <w:i/>
          <w:sz w:val="22"/>
          <w:szCs w:val="22"/>
        </w:rPr>
        <w:t>bootstrapped</w:t>
      </w:r>
      <w:r w:rsidRPr="00F137B8">
        <w:rPr>
          <w:i/>
          <w:sz w:val="22"/>
          <w:szCs w:val="22"/>
        </w:rPr>
        <w:t xml:space="preserve"> P </w:t>
      </w:r>
      <w:r w:rsidRPr="00F137B8">
        <w:rPr>
          <w:sz w:val="22"/>
          <w:szCs w:val="22"/>
        </w:rPr>
        <w:t xml:space="preserve">= 0.864; 20.3% of model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0.894; 55.0% of specifications were </w:t>
      </w:r>
      <w:r w:rsidR="007D51AA">
        <w:rPr>
          <w:sz w:val="22"/>
          <w:szCs w:val="22"/>
        </w:rPr>
        <w:t>in</w:t>
      </w:r>
      <w:r w:rsidRPr="00F137B8">
        <w:rPr>
          <w:sz w:val="22"/>
          <w:szCs w:val="22"/>
        </w:rPr>
        <w:t xml:space="preserve"> the </w:t>
      </w:r>
      <w:commentRangeStart w:id="69"/>
      <w:commentRangeStart w:id="70"/>
      <w:r w:rsidRPr="00F137B8">
        <w:rPr>
          <w:sz w:val="22"/>
          <w:szCs w:val="22"/>
        </w:rPr>
        <w:t>dominant direction</w:t>
      </w:r>
      <w:r w:rsidR="007D51AA">
        <w:rPr>
          <w:sz w:val="22"/>
          <w:szCs w:val="22"/>
        </w:rPr>
        <w:t xml:space="preserve"> </w:t>
      </w:r>
      <w:ins w:id="71" w:author="James K. He" w:date="2023-08-06T19:09:00Z">
        <w:r w:rsidR="0073438F">
          <w:rPr>
            <w:sz w:val="22"/>
            <w:szCs w:val="22"/>
          </w:rPr>
          <w:t>[</w:t>
        </w:r>
      </w:ins>
      <w:del w:id="72" w:author="James K. He" w:date="2023-08-06T19:09:00Z">
        <w:r w:rsidR="007D51AA" w:rsidDel="0073438F">
          <w:rPr>
            <w:sz w:val="22"/>
            <w:szCs w:val="22"/>
          </w:rPr>
          <w:delText>(</w:delText>
        </w:r>
      </w:del>
      <w:ins w:id="73" w:author="James K. He" w:date="2023-08-06T19:09:00Z">
        <w:r w:rsidR="0073438F">
          <w:rPr>
            <w:sz w:val="22"/>
            <w:szCs w:val="22"/>
          </w:rPr>
          <w:t>–</w:t>
        </w:r>
      </w:ins>
      <w:del w:id="74" w:author="James K. He" w:date="2023-08-06T19:09:00Z">
        <w:r w:rsidR="007D51AA" w:rsidDel="0073438F">
          <w:rPr>
            <w:sz w:val="22"/>
            <w:szCs w:val="22"/>
          </w:rPr>
          <w:delText>+</w:delText>
        </w:r>
      </w:del>
      <w:ins w:id="75" w:author="James K. He" w:date="2023-08-06T19:09:00Z">
        <w:r w:rsidR="0073438F">
          <w:rPr>
            <w:sz w:val="22"/>
            <w:szCs w:val="22"/>
          </w:rPr>
          <w:t>]</w:t>
        </w:r>
      </w:ins>
      <w:del w:id="76" w:author="James K. He" w:date="2023-08-06T19:09:00Z">
        <w:r w:rsidR="007D51AA" w:rsidDel="0073438F">
          <w:rPr>
            <w:sz w:val="22"/>
            <w:szCs w:val="22"/>
          </w:rPr>
          <w:delText>)</w:delText>
        </w:r>
      </w:del>
      <w:r w:rsidRPr="00F137B8">
        <w:rPr>
          <w:sz w:val="22"/>
          <w:szCs w:val="22"/>
        </w:rPr>
        <w:t xml:space="preserve">, </w:t>
      </w:r>
      <w:commentRangeEnd w:id="69"/>
      <w:r w:rsidR="007D51AA">
        <w:rPr>
          <w:rStyle w:val="CommentReference"/>
        </w:rPr>
        <w:commentReference w:id="69"/>
      </w:r>
      <w:commentRangeEnd w:id="70"/>
      <w:r w:rsidR="004E1A36">
        <w:rPr>
          <w:rStyle w:val="CommentReference"/>
        </w:rPr>
        <w:commentReference w:id="70"/>
      </w:r>
      <w:r w:rsidR="00CF09CC">
        <w:rPr>
          <w:i/>
          <w:sz w:val="22"/>
          <w:szCs w:val="22"/>
        </w:rPr>
        <w:t>bootstrapped</w:t>
      </w:r>
      <w:r w:rsidRPr="00F137B8">
        <w:rPr>
          <w:i/>
          <w:sz w:val="22"/>
          <w:szCs w:val="22"/>
        </w:rPr>
        <w:t xml:space="preserve"> P</w:t>
      </w:r>
      <w:r w:rsidRPr="00F137B8">
        <w:rPr>
          <w:sz w:val="22"/>
          <w:szCs w:val="22"/>
        </w:rPr>
        <w:t xml:space="preserve"> = 0.76), nor </w:t>
      </w:r>
      <w:r w:rsidR="007D51AA">
        <w:rPr>
          <w:sz w:val="22"/>
          <w:szCs w:val="22"/>
        </w:rPr>
        <w:t xml:space="preserve">was </w:t>
      </w:r>
      <w:r w:rsidRPr="00F137B8">
        <w:rPr>
          <w:sz w:val="22"/>
          <w:szCs w:val="22"/>
        </w:rPr>
        <w:t xml:space="preserve">it associated with higher masculinity (β = 0.171, </w:t>
      </w:r>
      <w:r w:rsidR="00CF09CC">
        <w:rPr>
          <w:i/>
          <w:sz w:val="22"/>
          <w:szCs w:val="22"/>
        </w:rPr>
        <w:t>bootstrapped</w:t>
      </w:r>
      <w:r w:rsidRPr="00F137B8">
        <w:rPr>
          <w:i/>
          <w:sz w:val="22"/>
          <w:szCs w:val="22"/>
        </w:rPr>
        <w:t xml:space="preserve"> P </w:t>
      </w:r>
      <w:r w:rsidRPr="00F137B8">
        <w:rPr>
          <w:sz w:val="22"/>
          <w:szCs w:val="22"/>
        </w:rPr>
        <w:t xml:space="preserve">= 0.148; 13.3%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0.218; 82.4% of specifications were </w:t>
      </w:r>
      <w:r w:rsidR="007D51AA">
        <w:rPr>
          <w:sz w:val="22"/>
          <w:szCs w:val="22"/>
        </w:rPr>
        <w:t>in</w:t>
      </w:r>
      <w:r w:rsidRPr="00F137B8">
        <w:rPr>
          <w:sz w:val="22"/>
          <w:szCs w:val="22"/>
        </w:rPr>
        <w:t xml:space="preserve"> the dominant direction</w:t>
      </w:r>
      <w:ins w:id="77"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0.23). </w:t>
      </w:r>
    </w:p>
    <w:p w14:paraId="249320CF" w14:textId="4B12A090" w:rsidR="00D63A29" w:rsidRPr="00F137B8" w:rsidRDefault="007D51AA" w:rsidP="007D51AA">
      <w:pPr>
        <w:rPr>
          <w:sz w:val="22"/>
          <w:szCs w:val="22"/>
        </w:rPr>
      </w:pPr>
      <w:r>
        <w:rPr>
          <w:sz w:val="22"/>
          <w:szCs w:val="22"/>
        </w:rPr>
        <w:t xml:space="preserve">In terms of our exploratory research questions, </w:t>
      </w:r>
      <w:r w:rsidRPr="00F137B8">
        <w:rPr>
          <w:sz w:val="22"/>
          <w:szCs w:val="22"/>
        </w:rPr>
        <w:t xml:space="preserve">national courage </w:t>
      </w:r>
      <w:r>
        <w:rPr>
          <w:sz w:val="22"/>
          <w:szCs w:val="22"/>
        </w:rPr>
        <w:t>was</w:t>
      </w:r>
      <w:r w:rsidRPr="00F137B8">
        <w:rPr>
          <w:sz w:val="22"/>
          <w:szCs w:val="22"/>
        </w:rPr>
        <w:t xml:space="preserve"> not significantly associated with cultural tightness-looseness across 1,792 model specifications (β = 0.141, </w:t>
      </w:r>
      <w:r w:rsidR="00CF09CC">
        <w:rPr>
          <w:i/>
          <w:sz w:val="22"/>
          <w:szCs w:val="22"/>
        </w:rPr>
        <w:t>bootstrapped</w:t>
      </w:r>
      <w:r w:rsidRPr="00F137B8">
        <w:rPr>
          <w:i/>
          <w:sz w:val="22"/>
          <w:szCs w:val="22"/>
        </w:rPr>
        <w:t xml:space="preserve"> P </w:t>
      </w:r>
      <w:r w:rsidRPr="00F137B8">
        <w:rPr>
          <w:sz w:val="22"/>
          <w:szCs w:val="22"/>
        </w:rPr>
        <w:t xml:space="preserve">= 0.754; 1.9%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1.000; 55.9% of specifications were </w:t>
      </w:r>
      <w:r>
        <w:rPr>
          <w:sz w:val="22"/>
          <w:szCs w:val="22"/>
        </w:rPr>
        <w:t>in</w:t>
      </w:r>
      <w:r w:rsidRPr="00F137B8">
        <w:rPr>
          <w:sz w:val="22"/>
          <w:szCs w:val="22"/>
        </w:rPr>
        <w:t xml:space="preserve"> the </w:t>
      </w:r>
      <w:r w:rsidRPr="00F137B8">
        <w:rPr>
          <w:sz w:val="22"/>
          <w:szCs w:val="22"/>
        </w:rPr>
        <w:lastRenderedPageBreak/>
        <w:t>dominant direction</w:t>
      </w:r>
      <w:ins w:id="78"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0.644)</w:t>
      </w:r>
      <w:r>
        <w:rPr>
          <w:sz w:val="22"/>
          <w:szCs w:val="22"/>
        </w:rPr>
        <w:t>, but did exhibit</w:t>
      </w:r>
      <w:r w:rsidRPr="00F137B8">
        <w:rPr>
          <w:sz w:val="22"/>
          <w:szCs w:val="22"/>
        </w:rPr>
        <w:t xml:space="preserve"> statistically significant associations with the four additional Hofstede cultural dimensions. </w:t>
      </w:r>
      <w:r>
        <w:rPr>
          <w:sz w:val="22"/>
          <w:szCs w:val="22"/>
        </w:rPr>
        <w:t xml:space="preserve">That is, </w:t>
      </w:r>
      <w:r w:rsidR="00256372">
        <w:rPr>
          <w:sz w:val="22"/>
          <w:szCs w:val="22"/>
        </w:rPr>
        <w:t>n</w:t>
      </w:r>
      <w:r>
        <w:rPr>
          <w:sz w:val="22"/>
          <w:szCs w:val="22"/>
        </w:rPr>
        <w:t xml:space="preserve">ational </w:t>
      </w:r>
      <w:r w:rsidR="00256372">
        <w:rPr>
          <w:sz w:val="22"/>
          <w:szCs w:val="22"/>
        </w:rPr>
        <w:t>c</w:t>
      </w:r>
      <w:r w:rsidRPr="00F137B8">
        <w:rPr>
          <w:sz w:val="22"/>
          <w:szCs w:val="22"/>
        </w:rPr>
        <w:t xml:space="preserve">ourage </w:t>
      </w:r>
      <w:r>
        <w:rPr>
          <w:sz w:val="22"/>
          <w:szCs w:val="22"/>
        </w:rPr>
        <w:t>was</w:t>
      </w:r>
      <w:r w:rsidRPr="00F137B8">
        <w:rPr>
          <w:sz w:val="22"/>
          <w:szCs w:val="22"/>
        </w:rPr>
        <w:t xml:space="preserve"> moderately associated with lower power distance (β = -0.232, </w:t>
      </w:r>
      <w:r w:rsidR="00CF09CC">
        <w:rPr>
          <w:i/>
          <w:sz w:val="22"/>
          <w:szCs w:val="22"/>
        </w:rPr>
        <w:t>bootstrapped</w:t>
      </w:r>
      <w:r w:rsidRPr="00F137B8">
        <w:rPr>
          <w:i/>
          <w:sz w:val="22"/>
          <w:szCs w:val="22"/>
        </w:rPr>
        <w:t xml:space="preserve"> P </w:t>
      </w:r>
      <w:r w:rsidRPr="00F137B8">
        <w:rPr>
          <w:sz w:val="22"/>
          <w:szCs w:val="22"/>
        </w:rPr>
        <w:t xml:space="preserve">= 0.058; 27.7%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0.038; 91.1% of specifications were </w:t>
      </w:r>
      <w:r>
        <w:rPr>
          <w:sz w:val="22"/>
          <w:szCs w:val="22"/>
        </w:rPr>
        <w:t>in</w:t>
      </w:r>
      <w:r w:rsidRPr="00F137B8">
        <w:rPr>
          <w:sz w:val="22"/>
          <w:szCs w:val="22"/>
        </w:rPr>
        <w:t xml:space="preserve"> the dominant direction</w:t>
      </w:r>
      <w:ins w:id="79"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0.032), less long-term orientation (β = -0.252, </w:t>
      </w:r>
      <w:r w:rsidR="00CF09CC">
        <w:rPr>
          <w:i/>
          <w:sz w:val="22"/>
          <w:szCs w:val="22"/>
        </w:rPr>
        <w:t>bootstrapped</w:t>
      </w:r>
      <w:r w:rsidRPr="00F137B8">
        <w:rPr>
          <w:i/>
          <w:sz w:val="22"/>
          <w:szCs w:val="22"/>
        </w:rPr>
        <w:t xml:space="preserve"> P </w:t>
      </w:r>
      <w:r w:rsidRPr="00F137B8">
        <w:rPr>
          <w:sz w:val="22"/>
          <w:szCs w:val="22"/>
        </w:rPr>
        <w:t xml:space="preserve">= 0.012; 35.7%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0.008; 88.5% of specifications were </w:t>
      </w:r>
      <w:r>
        <w:rPr>
          <w:sz w:val="22"/>
          <w:szCs w:val="22"/>
        </w:rPr>
        <w:t>i</w:t>
      </w:r>
      <w:r w:rsidRPr="00F137B8">
        <w:rPr>
          <w:sz w:val="22"/>
          <w:szCs w:val="22"/>
        </w:rPr>
        <w:t>n the dominant direction</w:t>
      </w:r>
      <w:ins w:id="80"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0.056), lower uncertainty avoidance (β = -0.322, </w:t>
      </w:r>
      <w:r w:rsidR="00CF09CC">
        <w:rPr>
          <w:i/>
          <w:sz w:val="22"/>
          <w:szCs w:val="22"/>
        </w:rPr>
        <w:t>bootstrapped</w:t>
      </w:r>
      <w:r w:rsidRPr="00F137B8">
        <w:rPr>
          <w:i/>
          <w:sz w:val="22"/>
          <w:szCs w:val="22"/>
        </w:rPr>
        <w:t xml:space="preserve"> P </w:t>
      </w:r>
      <w:r w:rsidRPr="00F137B8">
        <w:rPr>
          <w:sz w:val="22"/>
          <w:szCs w:val="22"/>
        </w:rPr>
        <w:t xml:space="preserve">&lt; 0.002; 56.7%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91.0% of specifications were </w:t>
      </w:r>
      <w:r>
        <w:rPr>
          <w:sz w:val="22"/>
          <w:szCs w:val="22"/>
        </w:rPr>
        <w:t>i</w:t>
      </w:r>
      <w:r w:rsidRPr="00F137B8">
        <w:rPr>
          <w:sz w:val="22"/>
          <w:szCs w:val="22"/>
        </w:rPr>
        <w:t>n the dominant direction</w:t>
      </w:r>
      <w:ins w:id="81" w:author="James K. He" w:date="2023-08-06T19:10:00Z">
        <w:r w:rsidR="0073438F">
          <w:rPr>
            <w:sz w:val="22"/>
            <w:szCs w:val="22"/>
          </w:rPr>
          <w:t xml:space="preserve"> </w:t>
        </w:r>
      </w:ins>
      <w:ins w:id="82" w:author="James K. He" w:date="2023-08-06T19:11:00Z">
        <w:r w:rsidR="0073438F">
          <w:rPr>
            <w:sz w:val="22"/>
            <w:szCs w:val="22"/>
          </w:rPr>
          <w:t>[–]</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0.034), and greater indulgence (β = 0.353, </w:t>
      </w:r>
      <w:r w:rsidR="00CF09CC">
        <w:rPr>
          <w:i/>
          <w:sz w:val="22"/>
          <w:szCs w:val="22"/>
        </w:rPr>
        <w:t>bootstrapped</w:t>
      </w:r>
      <w:r w:rsidRPr="00F137B8">
        <w:rPr>
          <w:i/>
          <w:sz w:val="22"/>
          <w:szCs w:val="22"/>
        </w:rPr>
        <w:t xml:space="preserve"> P </w:t>
      </w:r>
      <w:r w:rsidRPr="00F137B8">
        <w:rPr>
          <w:sz w:val="22"/>
          <w:szCs w:val="22"/>
        </w:rPr>
        <w:t xml:space="preserve">= 0.006; 51.9%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0.002; 94.0% of specifications were </w:t>
      </w:r>
      <w:r>
        <w:rPr>
          <w:sz w:val="22"/>
          <w:szCs w:val="22"/>
        </w:rPr>
        <w:t>i</w:t>
      </w:r>
      <w:r w:rsidRPr="00F137B8">
        <w:rPr>
          <w:sz w:val="22"/>
          <w:szCs w:val="22"/>
        </w:rPr>
        <w:t>n the dominant direction</w:t>
      </w:r>
      <w:ins w:id="83" w:author="James K. He" w:date="2023-08-06T19:11: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0.002).</w:t>
      </w:r>
    </w:p>
    <w:p w14:paraId="00884351" w14:textId="77777777" w:rsidR="00B7531A" w:rsidRDefault="00B7531A">
      <w:pPr>
        <w:rPr>
          <w:sz w:val="22"/>
          <w:szCs w:val="22"/>
        </w:rPr>
      </w:pPr>
    </w:p>
    <w:p w14:paraId="2D6E572B" w14:textId="03193BAD"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4</w:t>
      </w:r>
      <w:r w:rsidR="004E1A36">
        <w:rPr>
          <w:bCs/>
          <w:sz w:val="22"/>
          <w:szCs w:val="22"/>
        </w:rPr>
        <w:t xml:space="preserve">. </w:t>
      </w:r>
      <w:r w:rsidRPr="00F137B8">
        <w:rPr>
          <w:i/>
          <w:sz w:val="22"/>
          <w:szCs w:val="22"/>
        </w:rPr>
        <w:t xml:space="preserve">SCA </w:t>
      </w:r>
      <w:r w:rsidR="008538BA">
        <w:rPr>
          <w:i/>
          <w:sz w:val="22"/>
          <w:szCs w:val="22"/>
        </w:rPr>
        <w:t>b</w:t>
      </w:r>
      <w:r w:rsidRPr="00F137B8">
        <w:rPr>
          <w:i/>
          <w:sz w:val="22"/>
          <w:szCs w:val="22"/>
        </w:rPr>
        <w:t xml:space="preserve">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c</w:t>
      </w:r>
      <w:r w:rsidRPr="00F137B8">
        <w:rPr>
          <w:i/>
          <w:sz w:val="22"/>
          <w:szCs w:val="22"/>
        </w:rPr>
        <w:t xml:space="preserve">ultural </w:t>
      </w:r>
      <w:r w:rsidR="008538BA">
        <w:rPr>
          <w:i/>
          <w:sz w:val="22"/>
          <w:szCs w:val="22"/>
        </w:rPr>
        <w:t>r</w:t>
      </w:r>
      <w:r w:rsidR="007D51AA">
        <w:rPr>
          <w:i/>
          <w:sz w:val="22"/>
          <w:szCs w:val="22"/>
        </w:rPr>
        <w:t xml:space="preserve">eference </w:t>
      </w:r>
      <w:r w:rsidR="008538BA">
        <w:rPr>
          <w:i/>
          <w:sz w:val="22"/>
          <w:szCs w:val="22"/>
        </w:rPr>
        <w:t>c</w:t>
      </w:r>
      <w:r w:rsidR="007D51AA">
        <w:rPr>
          <w:i/>
          <w:sz w:val="22"/>
          <w:szCs w:val="22"/>
        </w:rPr>
        <w:t>onstructs</w:t>
      </w:r>
    </w:p>
    <w:tbl>
      <w:tblPr>
        <w:tblW w:w="894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45"/>
        <w:gridCol w:w="1365"/>
        <w:gridCol w:w="3675"/>
        <w:gridCol w:w="1155"/>
      </w:tblGrid>
      <w:tr w:rsidR="00D63A29" w:rsidRPr="00F137B8" w14:paraId="14D5EA43" w14:textId="77777777" w:rsidTr="00143339">
        <w:trPr>
          <w:trHeight w:val="227"/>
        </w:trPr>
        <w:tc>
          <w:tcPr>
            <w:tcW w:w="2745" w:type="dxa"/>
            <w:tcBorders>
              <w:top w:val="single" w:sz="8" w:space="0" w:color="000000"/>
              <w:bottom w:val="single" w:sz="8" w:space="0" w:color="000000"/>
            </w:tcBorders>
            <w:tcMar>
              <w:top w:w="100" w:type="dxa"/>
              <w:left w:w="100" w:type="dxa"/>
              <w:bottom w:w="100" w:type="dxa"/>
              <w:right w:w="100" w:type="dxa"/>
            </w:tcMar>
          </w:tcPr>
          <w:p w14:paraId="7D12D440" w14:textId="77777777" w:rsidR="00D63A29" w:rsidRPr="00F137B8" w:rsidRDefault="00000000">
            <w:pPr>
              <w:spacing w:line="240" w:lineRule="auto"/>
              <w:ind w:firstLine="0"/>
              <w:rPr>
                <w:sz w:val="22"/>
                <w:szCs w:val="22"/>
              </w:rPr>
            </w:pPr>
            <w:r w:rsidRPr="00F137B8">
              <w:rPr>
                <w:sz w:val="22"/>
                <w:szCs w:val="22"/>
              </w:rPr>
              <w:t>SCA Statistics</w:t>
            </w:r>
          </w:p>
        </w:tc>
        <w:tc>
          <w:tcPr>
            <w:tcW w:w="1365" w:type="dxa"/>
            <w:tcBorders>
              <w:top w:val="single" w:sz="8" w:space="0" w:color="000000"/>
              <w:bottom w:val="single" w:sz="8" w:space="0" w:color="000000"/>
            </w:tcBorders>
            <w:tcMar>
              <w:top w:w="100" w:type="dxa"/>
              <w:left w:w="100" w:type="dxa"/>
              <w:bottom w:w="100" w:type="dxa"/>
              <w:right w:w="100" w:type="dxa"/>
            </w:tcMar>
          </w:tcPr>
          <w:p w14:paraId="56658DF7" w14:textId="77777777" w:rsidR="00D63A29" w:rsidRPr="00F137B8" w:rsidRDefault="00000000">
            <w:pPr>
              <w:spacing w:line="240" w:lineRule="auto"/>
              <w:ind w:firstLine="0"/>
              <w:jc w:val="center"/>
              <w:rPr>
                <w:sz w:val="22"/>
                <w:szCs w:val="22"/>
              </w:rPr>
            </w:pPr>
            <w:r w:rsidRPr="00F137B8">
              <w:rPr>
                <w:sz w:val="22"/>
                <w:szCs w:val="22"/>
              </w:rPr>
              <w:t>Observation</w:t>
            </w:r>
          </w:p>
        </w:tc>
        <w:tc>
          <w:tcPr>
            <w:tcW w:w="3675" w:type="dxa"/>
            <w:tcBorders>
              <w:top w:val="single" w:sz="8" w:space="0" w:color="000000"/>
              <w:bottom w:val="single" w:sz="8" w:space="0" w:color="000000"/>
            </w:tcBorders>
            <w:tcMar>
              <w:top w:w="100" w:type="dxa"/>
              <w:left w:w="100" w:type="dxa"/>
              <w:bottom w:w="100" w:type="dxa"/>
              <w:right w:w="100" w:type="dxa"/>
            </w:tcMar>
          </w:tcPr>
          <w:p w14:paraId="6D0E4F79"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w:t>
            </w:r>
          </w:p>
          <w:p w14:paraId="11041A2B" w14:textId="65ECC026" w:rsidR="00D63A29" w:rsidRPr="00F137B8" w:rsidRDefault="00000000">
            <w:pPr>
              <w:spacing w:line="240" w:lineRule="auto"/>
              <w:ind w:firstLine="0"/>
              <w:jc w:val="center"/>
              <w:rPr>
                <w:sz w:val="22"/>
                <w:szCs w:val="22"/>
              </w:rPr>
            </w:pPr>
            <w:r w:rsidRPr="00F137B8">
              <w:rPr>
                <w:sz w:val="22"/>
                <w:szCs w:val="22"/>
              </w:rPr>
              <w:t>(</w:t>
            </w:r>
            <w:del w:id="84" w:author="James K. He" w:date="2023-08-06T19:11:00Z">
              <w:r w:rsidRPr="00F137B8" w:rsidDel="0073438F">
                <w:rPr>
                  <w:sz w:val="22"/>
                  <w:szCs w:val="22"/>
                </w:rPr>
                <w:delText>out</w:delText>
              </w:r>
            </w:del>
            <w:ins w:id="85" w:author="James K. He" w:date="2023-08-06T19:11:00Z">
              <w:r w:rsidR="0073438F" w:rsidRPr="00F137B8">
                <w:rPr>
                  <w:sz w:val="22"/>
                  <w:szCs w:val="22"/>
                </w:rPr>
                <w:t>Out</w:t>
              </w:r>
            </w:ins>
            <w:r w:rsidRPr="00F137B8">
              <w:rPr>
                <w:sz w:val="22"/>
                <w:szCs w:val="22"/>
              </w:rPr>
              <w:t xml:space="preserve"> of 500)</w:t>
            </w:r>
          </w:p>
        </w:tc>
        <w:tc>
          <w:tcPr>
            <w:tcW w:w="1155" w:type="dxa"/>
            <w:tcBorders>
              <w:top w:val="single" w:sz="8" w:space="0" w:color="000000"/>
              <w:bottom w:val="single" w:sz="8" w:space="0" w:color="000000"/>
            </w:tcBorders>
            <w:tcMar>
              <w:top w:w="100" w:type="dxa"/>
              <w:left w:w="100" w:type="dxa"/>
              <w:bottom w:w="100" w:type="dxa"/>
              <w:right w:w="100" w:type="dxa"/>
            </w:tcMar>
          </w:tcPr>
          <w:p w14:paraId="656CAA80" w14:textId="41454977" w:rsidR="00D63A29" w:rsidRPr="00F137B8" w:rsidRDefault="00000000">
            <w:pPr>
              <w:spacing w:line="240" w:lineRule="auto"/>
              <w:ind w:firstLine="0"/>
              <w:jc w:val="center"/>
              <w:rPr>
                <w:sz w:val="22"/>
                <w:szCs w:val="22"/>
              </w:rPr>
            </w:pPr>
            <w:r w:rsidRPr="00F137B8">
              <w:rPr>
                <w:sz w:val="22"/>
                <w:szCs w:val="22"/>
              </w:rPr>
              <w:t xml:space="preserve">P </w:t>
            </w:r>
            <w:r w:rsidR="0003081A">
              <w:rPr>
                <w:sz w:val="22"/>
                <w:szCs w:val="22"/>
              </w:rPr>
              <w:t>v</w:t>
            </w:r>
            <w:r w:rsidRPr="00F137B8">
              <w:rPr>
                <w:sz w:val="22"/>
                <w:szCs w:val="22"/>
              </w:rPr>
              <w:t>alue</w:t>
            </w:r>
          </w:p>
        </w:tc>
      </w:tr>
      <w:tr w:rsidR="00D63A29" w:rsidRPr="00F137B8" w14:paraId="3327DB9B" w14:textId="77777777" w:rsidTr="00143339">
        <w:trPr>
          <w:trHeight w:val="227"/>
        </w:trPr>
        <w:tc>
          <w:tcPr>
            <w:tcW w:w="8940" w:type="dxa"/>
            <w:gridSpan w:val="4"/>
            <w:shd w:val="clear" w:color="auto" w:fill="auto"/>
            <w:tcMar>
              <w:top w:w="100" w:type="dxa"/>
              <w:left w:w="100" w:type="dxa"/>
              <w:bottom w:w="100" w:type="dxa"/>
              <w:right w:w="100" w:type="dxa"/>
            </w:tcMar>
          </w:tcPr>
          <w:p w14:paraId="6D88C62F" w14:textId="77777777" w:rsidR="00D63A29" w:rsidRPr="00F137B8" w:rsidRDefault="00000000">
            <w:pPr>
              <w:spacing w:line="240" w:lineRule="auto"/>
              <w:ind w:firstLine="0"/>
              <w:jc w:val="center"/>
              <w:rPr>
                <w:i/>
                <w:sz w:val="22"/>
                <w:szCs w:val="22"/>
              </w:rPr>
            </w:pPr>
            <w:r w:rsidRPr="00F137B8">
              <w:rPr>
                <w:sz w:val="22"/>
                <w:szCs w:val="22"/>
              </w:rPr>
              <w:t>Individualism</w:t>
            </w:r>
            <w:r w:rsidRPr="00F137B8">
              <w:rPr>
                <w:i/>
                <w:sz w:val="22"/>
                <w:szCs w:val="22"/>
              </w:rPr>
              <w:t xml:space="preserve"> </w:t>
            </w:r>
            <w:r w:rsidRPr="00F137B8">
              <w:rPr>
                <w:sz w:val="22"/>
                <w:szCs w:val="22"/>
              </w:rPr>
              <w:t>(1,792 models)</w:t>
            </w:r>
          </w:p>
        </w:tc>
      </w:tr>
      <w:tr w:rsidR="00D63A29" w:rsidRPr="00F137B8" w14:paraId="12213828" w14:textId="77777777" w:rsidTr="00143339">
        <w:trPr>
          <w:trHeight w:val="227"/>
        </w:trPr>
        <w:tc>
          <w:tcPr>
            <w:tcW w:w="2745" w:type="dxa"/>
            <w:shd w:val="clear" w:color="auto" w:fill="auto"/>
            <w:tcMar>
              <w:top w:w="100" w:type="dxa"/>
              <w:left w:w="100" w:type="dxa"/>
              <w:bottom w:w="100" w:type="dxa"/>
              <w:right w:w="100" w:type="dxa"/>
            </w:tcMar>
          </w:tcPr>
          <w:p w14:paraId="1B209DC1" w14:textId="5175E167" w:rsidR="00D63A29" w:rsidRPr="00F137B8" w:rsidRDefault="009C48C8">
            <w:pPr>
              <w:keepNext/>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4D50C3CA" w14:textId="77777777" w:rsidR="00D63A29" w:rsidRPr="00F137B8" w:rsidRDefault="00000000">
            <w:pPr>
              <w:keepNext/>
              <w:spacing w:line="240" w:lineRule="auto"/>
              <w:ind w:firstLine="0"/>
              <w:jc w:val="center"/>
              <w:rPr>
                <w:sz w:val="22"/>
                <w:szCs w:val="22"/>
              </w:rPr>
            </w:pPr>
            <w:r w:rsidRPr="00F137B8">
              <w:rPr>
                <w:sz w:val="22"/>
                <w:szCs w:val="22"/>
              </w:rPr>
              <w:t>-0.036</w:t>
            </w:r>
          </w:p>
        </w:tc>
        <w:tc>
          <w:tcPr>
            <w:tcW w:w="3675" w:type="dxa"/>
            <w:shd w:val="clear" w:color="auto" w:fill="auto"/>
            <w:tcMar>
              <w:top w:w="100" w:type="dxa"/>
              <w:left w:w="100" w:type="dxa"/>
              <w:bottom w:w="100" w:type="dxa"/>
              <w:right w:w="100" w:type="dxa"/>
            </w:tcMar>
          </w:tcPr>
          <w:p w14:paraId="2E73EB95" w14:textId="2F2B7121" w:rsidR="00D63A29" w:rsidRPr="00F137B8" w:rsidRDefault="00000000">
            <w:pPr>
              <w:keepNext/>
              <w:spacing w:line="240" w:lineRule="auto"/>
              <w:ind w:firstLine="0"/>
              <w:jc w:val="center"/>
              <w:rPr>
                <w:sz w:val="22"/>
                <w:szCs w:val="22"/>
              </w:rPr>
            </w:pPr>
            <w:r w:rsidRPr="00F137B8">
              <w:rPr>
                <w:sz w:val="22"/>
                <w:szCs w:val="22"/>
              </w:rPr>
              <w:t>432</w:t>
            </w:r>
            <w:r w:rsidR="004E1A36">
              <w:rPr>
                <w:sz w:val="22"/>
                <w:szCs w:val="22"/>
              </w:rPr>
              <w:t xml:space="preserve"> </w:t>
            </w:r>
          </w:p>
        </w:tc>
        <w:tc>
          <w:tcPr>
            <w:tcW w:w="1155" w:type="dxa"/>
            <w:shd w:val="clear" w:color="auto" w:fill="auto"/>
            <w:tcMar>
              <w:top w:w="100" w:type="dxa"/>
              <w:left w:w="100" w:type="dxa"/>
              <w:bottom w:w="100" w:type="dxa"/>
              <w:right w:w="100" w:type="dxa"/>
            </w:tcMar>
          </w:tcPr>
          <w:p w14:paraId="30218CBF" w14:textId="77777777" w:rsidR="00D63A29" w:rsidRPr="00F137B8" w:rsidRDefault="00000000">
            <w:pPr>
              <w:keepNext/>
              <w:spacing w:line="240" w:lineRule="auto"/>
              <w:ind w:firstLine="0"/>
              <w:jc w:val="center"/>
              <w:rPr>
                <w:sz w:val="22"/>
                <w:szCs w:val="22"/>
              </w:rPr>
            </w:pPr>
            <w:r w:rsidRPr="00F137B8">
              <w:rPr>
                <w:sz w:val="22"/>
                <w:szCs w:val="22"/>
              </w:rPr>
              <w:t>0.864</w:t>
            </w:r>
          </w:p>
        </w:tc>
      </w:tr>
      <w:tr w:rsidR="00D63A29" w:rsidRPr="00F137B8" w14:paraId="0D3D0C01" w14:textId="77777777" w:rsidTr="00143339">
        <w:trPr>
          <w:trHeight w:val="227"/>
        </w:trPr>
        <w:tc>
          <w:tcPr>
            <w:tcW w:w="2745" w:type="dxa"/>
            <w:shd w:val="clear" w:color="auto" w:fill="auto"/>
            <w:tcMar>
              <w:top w:w="100" w:type="dxa"/>
              <w:left w:w="100" w:type="dxa"/>
              <w:bottom w:w="100" w:type="dxa"/>
              <w:right w:w="100" w:type="dxa"/>
            </w:tcMar>
          </w:tcPr>
          <w:p w14:paraId="1F7415EC"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379CBD6" w14:textId="7AD9FF5B" w:rsidR="00D63A29" w:rsidRPr="00F137B8" w:rsidRDefault="00000000">
            <w:pPr>
              <w:spacing w:line="240" w:lineRule="auto"/>
              <w:ind w:firstLine="0"/>
              <w:jc w:val="center"/>
              <w:rPr>
                <w:sz w:val="22"/>
                <w:szCs w:val="22"/>
              </w:rPr>
            </w:pPr>
            <w:r w:rsidRPr="00F137B8">
              <w:rPr>
                <w:sz w:val="22"/>
                <w:szCs w:val="22"/>
              </w:rPr>
              <w:t>364</w:t>
            </w:r>
            <w:r w:rsidR="004E1A36">
              <w:rPr>
                <w:sz w:val="22"/>
                <w:szCs w:val="22"/>
              </w:rPr>
              <w:t xml:space="preserve"> (</w:t>
            </w:r>
            <w:ins w:id="86" w:author="James K. He" w:date="2023-08-07T11:40:00Z">
              <w:r w:rsidR="005A1887">
                <w:rPr>
                  <w:sz w:val="22"/>
                  <w:szCs w:val="22"/>
                </w:rPr>
                <w:t>20.3</w:t>
              </w:r>
            </w:ins>
            <w:del w:id="87"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328DA710" w14:textId="0AF33456" w:rsidR="00D63A29" w:rsidRPr="00F137B8" w:rsidRDefault="00000000">
            <w:pPr>
              <w:spacing w:line="240" w:lineRule="auto"/>
              <w:ind w:firstLine="0"/>
              <w:jc w:val="center"/>
              <w:rPr>
                <w:sz w:val="22"/>
                <w:szCs w:val="22"/>
              </w:rPr>
            </w:pPr>
            <w:r w:rsidRPr="00F137B8">
              <w:rPr>
                <w:sz w:val="22"/>
                <w:szCs w:val="22"/>
              </w:rPr>
              <w:t>447</w:t>
            </w:r>
          </w:p>
        </w:tc>
        <w:tc>
          <w:tcPr>
            <w:tcW w:w="1155" w:type="dxa"/>
            <w:shd w:val="clear" w:color="auto" w:fill="auto"/>
            <w:tcMar>
              <w:top w:w="100" w:type="dxa"/>
              <w:left w:w="100" w:type="dxa"/>
              <w:bottom w:w="100" w:type="dxa"/>
              <w:right w:w="100" w:type="dxa"/>
            </w:tcMar>
          </w:tcPr>
          <w:p w14:paraId="7F4ECDE0" w14:textId="77777777" w:rsidR="00D63A29" w:rsidRPr="00F137B8" w:rsidRDefault="00000000">
            <w:pPr>
              <w:spacing w:line="240" w:lineRule="auto"/>
              <w:ind w:firstLine="0"/>
              <w:jc w:val="center"/>
              <w:rPr>
                <w:sz w:val="22"/>
                <w:szCs w:val="22"/>
              </w:rPr>
            </w:pPr>
            <w:r w:rsidRPr="00F137B8">
              <w:rPr>
                <w:sz w:val="22"/>
                <w:szCs w:val="22"/>
              </w:rPr>
              <w:t>0.894</w:t>
            </w:r>
          </w:p>
        </w:tc>
      </w:tr>
      <w:tr w:rsidR="00D63A29" w:rsidRPr="00F137B8" w14:paraId="16D2673F"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A023EFA" w14:textId="62E1D13D"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4336FB00" w14:textId="4F492EE2" w:rsidR="00D63A29" w:rsidRPr="00F137B8" w:rsidRDefault="00000000">
            <w:pPr>
              <w:spacing w:line="240" w:lineRule="auto"/>
              <w:ind w:firstLine="0"/>
              <w:jc w:val="center"/>
              <w:rPr>
                <w:sz w:val="22"/>
                <w:szCs w:val="22"/>
              </w:rPr>
            </w:pPr>
            <w:r w:rsidRPr="00F137B8">
              <w:rPr>
                <w:sz w:val="22"/>
                <w:szCs w:val="22"/>
              </w:rPr>
              <w:t>986</w:t>
            </w:r>
            <w:r w:rsidR="004E1A36">
              <w:rPr>
                <w:sz w:val="22"/>
                <w:szCs w:val="22"/>
              </w:rPr>
              <w:t xml:space="preserve"> (</w:t>
            </w:r>
            <w:ins w:id="88" w:author="James K. He" w:date="2023-08-07T11:40:00Z">
              <w:r w:rsidR="005A1887">
                <w:rPr>
                  <w:sz w:val="22"/>
                  <w:szCs w:val="22"/>
                </w:rPr>
                <w:t>55.0</w:t>
              </w:r>
            </w:ins>
            <w:del w:id="89" w:author="James K. He" w:date="2023-08-07T11:40: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2F480458" w14:textId="3A347EDA" w:rsidR="00D63A29" w:rsidRPr="00F137B8" w:rsidRDefault="00000000">
            <w:pPr>
              <w:spacing w:line="240" w:lineRule="auto"/>
              <w:ind w:firstLine="0"/>
              <w:jc w:val="center"/>
              <w:rPr>
                <w:sz w:val="22"/>
                <w:szCs w:val="22"/>
              </w:rPr>
            </w:pPr>
            <w:r w:rsidRPr="00F137B8">
              <w:rPr>
                <w:sz w:val="22"/>
                <w:szCs w:val="22"/>
              </w:rPr>
              <w:t>380</w:t>
            </w:r>
          </w:p>
        </w:tc>
        <w:tc>
          <w:tcPr>
            <w:tcW w:w="1155" w:type="dxa"/>
            <w:tcBorders>
              <w:bottom w:val="single" w:sz="8" w:space="0" w:color="000000"/>
            </w:tcBorders>
            <w:shd w:val="clear" w:color="auto" w:fill="auto"/>
            <w:tcMar>
              <w:top w:w="100" w:type="dxa"/>
              <w:left w:w="100" w:type="dxa"/>
              <w:bottom w:w="100" w:type="dxa"/>
              <w:right w:w="100" w:type="dxa"/>
            </w:tcMar>
          </w:tcPr>
          <w:p w14:paraId="78DB7989" w14:textId="62870B9F" w:rsidR="00D63A29" w:rsidRPr="00F137B8" w:rsidRDefault="00000000">
            <w:pPr>
              <w:spacing w:line="240" w:lineRule="auto"/>
              <w:ind w:firstLine="0"/>
              <w:jc w:val="center"/>
              <w:rPr>
                <w:sz w:val="22"/>
                <w:szCs w:val="22"/>
              </w:rPr>
            </w:pPr>
            <w:r w:rsidRPr="00F137B8">
              <w:rPr>
                <w:sz w:val="22"/>
                <w:szCs w:val="22"/>
              </w:rPr>
              <w:t>0.76</w:t>
            </w:r>
            <w:r w:rsidR="001266C9">
              <w:rPr>
                <w:sz w:val="22"/>
                <w:szCs w:val="22"/>
              </w:rPr>
              <w:t>0</w:t>
            </w:r>
          </w:p>
        </w:tc>
      </w:tr>
      <w:tr w:rsidR="00D63A29" w:rsidRPr="00F137B8" w14:paraId="56626CF4"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0CF93B6" w14:textId="77777777" w:rsidR="00D63A29" w:rsidRPr="00F137B8" w:rsidRDefault="00000000">
            <w:pPr>
              <w:spacing w:line="240" w:lineRule="auto"/>
              <w:ind w:firstLine="0"/>
              <w:jc w:val="center"/>
              <w:rPr>
                <w:sz w:val="22"/>
                <w:szCs w:val="22"/>
              </w:rPr>
            </w:pPr>
            <w:r w:rsidRPr="00F137B8">
              <w:rPr>
                <w:sz w:val="22"/>
                <w:szCs w:val="22"/>
              </w:rPr>
              <w:t>Masculinity</w:t>
            </w:r>
            <w:r w:rsidRPr="00F137B8">
              <w:rPr>
                <w:i/>
                <w:sz w:val="22"/>
                <w:szCs w:val="22"/>
              </w:rPr>
              <w:t xml:space="preserve"> </w:t>
            </w:r>
            <w:r w:rsidRPr="00F137B8">
              <w:rPr>
                <w:sz w:val="22"/>
                <w:szCs w:val="22"/>
              </w:rPr>
              <w:t>(896 models)</w:t>
            </w:r>
            <w:commentRangeStart w:id="90"/>
            <w:commentRangeStart w:id="91"/>
            <w:commentRangeEnd w:id="90"/>
            <w:r w:rsidR="007D51AA">
              <w:rPr>
                <w:rStyle w:val="CommentReference"/>
              </w:rPr>
              <w:commentReference w:id="90"/>
            </w:r>
            <w:commentRangeEnd w:id="91"/>
            <w:r w:rsidR="004E1A36">
              <w:rPr>
                <w:rStyle w:val="CommentReference"/>
              </w:rPr>
              <w:commentReference w:id="91"/>
            </w:r>
          </w:p>
        </w:tc>
      </w:tr>
      <w:tr w:rsidR="00D63A29" w:rsidRPr="00F137B8" w14:paraId="7E982148" w14:textId="77777777" w:rsidTr="00143339">
        <w:trPr>
          <w:trHeight w:val="227"/>
        </w:trPr>
        <w:tc>
          <w:tcPr>
            <w:tcW w:w="2745" w:type="dxa"/>
            <w:shd w:val="clear" w:color="auto" w:fill="auto"/>
            <w:tcMar>
              <w:top w:w="100" w:type="dxa"/>
              <w:left w:w="100" w:type="dxa"/>
              <w:bottom w:w="100" w:type="dxa"/>
              <w:right w:w="100" w:type="dxa"/>
            </w:tcMar>
          </w:tcPr>
          <w:p w14:paraId="18FAC38E" w14:textId="05BDC28B"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672CDC2D" w14:textId="77777777" w:rsidR="00D63A29" w:rsidRPr="00F137B8" w:rsidRDefault="00000000">
            <w:pPr>
              <w:spacing w:line="240" w:lineRule="auto"/>
              <w:ind w:firstLine="0"/>
              <w:jc w:val="center"/>
              <w:rPr>
                <w:sz w:val="22"/>
                <w:szCs w:val="22"/>
              </w:rPr>
            </w:pPr>
            <w:r w:rsidRPr="00F137B8">
              <w:rPr>
                <w:sz w:val="22"/>
                <w:szCs w:val="22"/>
              </w:rPr>
              <w:t>0.171</w:t>
            </w:r>
          </w:p>
        </w:tc>
        <w:tc>
          <w:tcPr>
            <w:tcW w:w="3675" w:type="dxa"/>
            <w:shd w:val="clear" w:color="auto" w:fill="auto"/>
            <w:tcMar>
              <w:top w:w="100" w:type="dxa"/>
              <w:left w:w="100" w:type="dxa"/>
              <w:bottom w:w="100" w:type="dxa"/>
              <w:right w:w="100" w:type="dxa"/>
            </w:tcMar>
          </w:tcPr>
          <w:p w14:paraId="3F079007" w14:textId="34420ECF" w:rsidR="00D63A29" w:rsidRPr="00F137B8" w:rsidRDefault="00000000">
            <w:pPr>
              <w:spacing w:line="240" w:lineRule="auto"/>
              <w:ind w:firstLine="0"/>
              <w:jc w:val="center"/>
              <w:rPr>
                <w:sz w:val="22"/>
                <w:szCs w:val="22"/>
              </w:rPr>
            </w:pPr>
            <w:r w:rsidRPr="00F137B8">
              <w:rPr>
                <w:sz w:val="22"/>
                <w:szCs w:val="22"/>
              </w:rPr>
              <w:t>74</w:t>
            </w:r>
          </w:p>
        </w:tc>
        <w:tc>
          <w:tcPr>
            <w:tcW w:w="1155" w:type="dxa"/>
            <w:shd w:val="clear" w:color="auto" w:fill="auto"/>
            <w:tcMar>
              <w:top w:w="100" w:type="dxa"/>
              <w:left w:w="100" w:type="dxa"/>
              <w:bottom w:w="100" w:type="dxa"/>
              <w:right w:w="100" w:type="dxa"/>
            </w:tcMar>
          </w:tcPr>
          <w:p w14:paraId="202D22AE" w14:textId="77777777" w:rsidR="00D63A29" w:rsidRPr="00F137B8" w:rsidRDefault="00000000">
            <w:pPr>
              <w:spacing w:line="240" w:lineRule="auto"/>
              <w:ind w:firstLine="0"/>
              <w:jc w:val="center"/>
              <w:rPr>
                <w:sz w:val="22"/>
                <w:szCs w:val="22"/>
              </w:rPr>
            </w:pPr>
            <w:r w:rsidRPr="00F137B8">
              <w:rPr>
                <w:sz w:val="22"/>
                <w:szCs w:val="22"/>
              </w:rPr>
              <w:t>0.148</w:t>
            </w:r>
          </w:p>
        </w:tc>
      </w:tr>
      <w:tr w:rsidR="00D63A29" w:rsidRPr="00F137B8" w14:paraId="73058F44" w14:textId="77777777" w:rsidTr="00143339">
        <w:trPr>
          <w:trHeight w:val="227"/>
        </w:trPr>
        <w:tc>
          <w:tcPr>
            <w:tcW w:w="2745" w:type="dxa"/>
            <w:shd w:val="clear" w:color="auto" w:fill="auto"/>
            <w:tcMar>
              <w:top w:w="100" w:type="dxa"/>
              <w:left w:w="100" w:type="dxa"/>
              <w:bottom w:w="100" w:type="dxa"/>
              <w:right w:w="100" w:type="dxa"/>
            </w:tcMar>
          </w:tcPr>
          <w:p w14:paraId="2D41D09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50EB7630" w14:textId="2A7827E6" w:rsidR="00D63A29" w:rsidRPr="00F137B8" w:rsidRDefault="00000000">
            <w:pPr>
              <w:spacing w:line="240" w:lineRule="auto"/>
              <w:ind w:firstLine="0"/>
              <w:jc w:val="center"/>
              <w:rPr>
                <w:sz w:val="22"/>
                <w:szCs w:val="22"/>
              </w:rPr>
            </w:pPr>
            <w:r w:rsidRPr="00F137B8">
              <w:rPr>
                <w:sz w:val="22"/>
                <w:szCs w:val="22"/>
              </w:rPr>
              <w:t>119</w:t>
            </w:r>
            <w:r w:rsidR="004E1A36">
              <w:rPr>
                <w:sz w:val="22"/>
                <w:szCs w:val="22"/>
              </w:rPr>
              <w:t xml:space="preserve"> (</w:t>
            </w:r>
            <w:ins w:id="92" w:author="James K. He" w:date="2023-08-07T11:41:00Z">
              <w:r w:rsidR="005A1887">
                <w:rPr>
                  <w:sz w:val="22"/>
                  <w:szCs w:val="22"/>
                </w:rPr>
                <w:t>13.3</w:t>
              </w:r>
            </w:ins>
            <w:del w:id="93"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7421E0A8" w14:textId="7CEEE785" w:rsidR="00D63A29" w:rsidRPr="00F137B8" w:rsidRDefault="00000000">
            <w:pPr>
              <w:spacing w:line="240" w:lineRule="auto"/>
              <w:ind w:firstLine="0"/>
              <w:jc w:val="center"/>
              <w:rPr>
                <w:sz w:val="22"/>
                <w:szCs w:val="22"/>
              </w:rPr>
            </w:pPr>
            <w:r w:rsidRPr="00F137B8">
              <w:rPr>
                <w:sz w:val="22"/>
                <w:szCs w:val="22"/>
              </w:rPr>
              <w:t>109</w:t>
            </w:r>
          </w:p>
        </w:tc>
        <w:tc>
          <w:tcPr>
            <w:tcW w:w="1155" w:type="dxa"/>
            <w:shd w:val="clear" w:color="auto" w:fill="auto"/>
            <w:tcMar>
              <w:top w:w="100" w:type="dxa"/>
              <w:left w:w="100" w:type="dxa"/>
              <w:bottom w:w="100" w:type="dxa"/>
              <w:right w:w="100" w:type="dxa"/>
            </w:tcMar>
          </w:tcPr>
          <w:p w14:paraId="52B48956" w14:textId="77777777" w:rsidR="00D63A29" w:rsidRPr="00F137B8" w:rsidRDefault="00000000">
            <w:pPr>
              <w:spacing w:line="240" w:lineRule="auto"/>
              <w:ind w:firstLine="0"/>
              <w:jc w:val="center"/>
              <w:rPr>
                <w:sz w:val="22"/>
                <w:szCs w:val="22"/>
              </w:rPr>
            </w:pPr>
            <w:r w:rsidRPr="00F137B8">
              <w:rPr>
                <w:sz w:val="22"/>
                <w:szCs w:val="22"/>
              </w:rPr>
              <w:t>0.218</w:t>
            </w:r>
          </w:p>
        </w:tc>
      </w:tr>
      <w:tr w:rsidR="00D63A29" w:rsidRPr="00F137B8" w14:paraId="6A90CDFA"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7561A8A" w14:textId="5CCDB945"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7D44FD1E" w14:textId="59B3588A" w:rsidR="00D63A29" w:rsidRPr="00F137B8" w:rsidRDefault="00000000">
            <w:pPr>
              <w:spacing w:line="240" w:lineRule="auto"/>
              <w:ind w:firstLine="0"/>
              <w:jc w:val="center"/>
              <w:rPr>
                <w:sz w:val="22"/>
                <w:szCs w:val="22"/>
              </w:rPr>
            </w:pPr>
            <w:r w:rsidRPr="00F137B8">
              <w:rPr>
                <w:sz w:val="22"/>
                <w:szCs w:val="22"/>
              </w:rPr>
              <w:t>739</w:t>
            </w:r>
            <w:r w:rsidR="004E1A36">
              <w:rPr>
                <w:sz w:val="22"/>
                <w:szCs w:val="22"/>
              </w:rPr>
              <w:t xml:space="preserve"> (</w:t>
            </w:r>
            <w:ins w:id="94" w:author="James K. He" w:date="2023-08-07T11:42:00Z">
              <w:r w:rsidR="005A1887">
                <w:rPr>
                  <w:sz w:val="22"/>
                  <w:szCs w:val="22"/>
                </w:rPr>
                <w:t>82.5</w:t>
              </w:r>
            </w:ins>
            <w:del w:id="95"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AAF51B2" w14:textId="2BB6BCE6" w:rsidR="00D63A29" w:rsidRPr="00F137B8" w:rsidRDefault="00000000">
            <w:pPr>
              <w:spacing w:line="240" w:lineRule="auto"/>
              <w:ind w:firstLine="0"/>
              <w:jc w:val="center"/>
              <w:rPr>
                <w:sz w:val="22"/>
                <w:szCs w:val="22"/>
              </w:rPr>
            </w:pPr>
            <w:r w:rsidRPr="00F137B8">
              <w:rPr>
                <w:sz w:val="22"/>
                <w:szCs w:val="22"/>
              </w:rPr>
              <w:t>115</w:t>
            </w:r>
          </w:p>
        </w:tc>
        <w:tc>
          <w:tcPr>
            <w:tcW w:w="1155" w:type="dxa"/>
            <w:tcBorders>
              <w:bottom w:val="single" w:sz="8" w:space="0" w:color="000000"/>
            </w:tcBorders>
            <w:shd w:val="clear" w:color="auto" w:fill="auto"/>
            <w:tcMar>
              <w:top w:w="100" w:type="dxa"/>
              <w:left w:w="100" w:type="dxa"/>
              <w:bottom w:w="100" w:type="dxa"/>
              <w:right w:w="100" w:type="dxa"/>
            </w:tcMar>
          </w:tcPr>
          <w:p w14:paraId="12DE05CA" w14:textId="71D5D12A" w:rsidR="00D63A29" w:rsidRPr="00F137B8" w:rsidRDefault="00000000">
            <w:pPr>
              <w:spacing w:line="240" w:lineRule="auto"/>
              <w:ind w:firstLine="0"/>
              <w:jc w:val="center"/>
              <w:rPr>
                <w:sz w:val="22"/>
                <w:szCs w:val="22"/>
              </w:rPr>
            </w:pPr>
            <w:r w:rsidRPr="00F137B8">
              <w:rPr>
                <w:sz w:val="22"/>
                <w:szCs w:val="22"/>
              </w:rPr>
              <w:t>0.23</w:t>
            </w:r>
            <w:r w:rsidR="001266C9">
              <w:rPr>
                <w:sz w:val="22"/>
                <w:szCs w:val="22"/>
              </w:rPr>
              <w:t>0</w:t>
            </w:r>
          </w:p>
        </w:tc>
      </w:tr>
      <w:tr w:rsidR="00D63A29" w:rsidRPr="00F137B8" w14:paraId="7ECF3697"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03AE77B" w14:textId="353934BD" w:rsidR="00D63A29" w:rsidRPr="00F137B8" w:rsidRDefault="00000000">
            <w:pPr>
              <w:spacing w:line="240" w:lineRule="auto"/>
              <w:ind w:firstLine="0"/>
              <w:jc w:val="center"/>
              <w:rPr>
                <w:sz w:val="22"/>
                <w:szCs w:val="22"/>
              </w:rPr>
            </w:pPr>
            <w:r w:rsidRPr="00F137B8">
              <w:rPr>
                <w:sz w:val="22"/>
                <w:szCs w:val="22"/>
              </w:rPr>
              <w:t xml:space="preserve">Power </w:t>
            </w:r>
            <w:r w:rsidR="00256372">
              <w:rPr>
                <w:sz w:val="22"/>
                <w:szCs w:val="22"/>
              </w:rPr>
              <w:t>d</w:t>
            </w:r>
            <w:r w:rsidRPr="00F137B8">
              <w:rPr>
                <w:sz w:val="22"/>
                <w:szCs w:val="22"/>
              </w:rPr>
              <w:t>istance (896 models)</w:t>
            </w:r>
          </w:p>
        </w:tc>
      </w:tr>
      <w:tr w:rsidR="00D63A29" w:rsidRPr="00F137B8" w14:paraId="020C8152" w14:textId="77777777" w:rsidTr="00143339">
        <w:trPr>
          <w:trHeight w:val="227"/>
        </w:trPr>
        <w:tc>
          <w:tcPr>
            <w:tcW w:w="2745" w:type="dxa"/>
            <w:shd w:val="clear" w:color="auto" w:fill="auto"/>
            <w:tcMar>
              <w:top w:w="100" w:type="dxa"/>
              <w:left w:w="100" w:type="dxa"/>
              <w:bottom w:w="100" w:type="dxa"/>
              <w:right w:w="100" w:type="dxa"/>
            </w:tcMar>
          </w:tcPr>
          <w:p w14:paraId="6E6E480C" w14:textId="5E4A9902"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17CEE4AE" w14:textId="77777777" w:rsidR="00D63A29" w:rsidRPr="00F137B8" w:rsidRDefault="00000000">
            <w:pPr>
              <w:spacing w:line="240" w:lineRule="auto"/>
              <w:ind w:firstLine="0"/>
              <w:jc w:val="center"/>
              <w:rPr>
                <w:sz w:val="22"/>
                <w:szCs w:val="22"/>
              </w:rPr>
            </w:pPr>
            <w:r w:rsidRPr="00F137B8">
              <w:rPr>
                <w:sz w:val="22"/>
                <w:szCs w:val="22"/>
              </w:rPr>
              <w:t>-0.232</w:t>
            </w:r>
          </w:p>
        </w:tc>
        <w:tc>
          <w:tcPr>
            <w:tcW w:w="3675" w:type="dxa"/>
            <w:shd w:val="clear" w:color="auto" w:fill="auto"/>
            <w:tcMar>
              <w:top w:w="100" w:type="dxa"/>
              <w:left w:w="100" w:type="dxa"/>
              <w:bottom w:w="100" w:type="dxa"/>
              <w:right w:w="100" w:type="dxa"/>
            </w:tcMar>
          </w:tcPr>
          <w:p w14:paraId="7727A579" w14:textId="5C4ABCDB" w:rsidR="00D63A29" w:rsidRPr="00F137B8" w:rsidRDefault="00000000">
            <w:pPr>
              <w:spacing w:line="240" w:lineRule="auto"/>
              <w:ind w:firstLine="0"/>
              <w:jc w:val="center"/>
              <w:rPr>
                <w:sz w:val="22"/>
                <w:szCs w:val="22"/>
              </w:rPr>
            </w:pPr>
            <w:r w:rsidRPr="00F137B8">
              <w:rPr>
                <w:sz w:val="22"/>
                <w:szCs w:val="22"/>
              </w:rPr>
              <w:t>29</w:t>
            </w:r>
          </w:p>
        </w:tc>
        <w:tc>
          <w:tcPr>
            <w:tcW w:w="1155" w:type="dxa"/>
            <w:shd w:val="clear" w:color="auto" w:fill="auto"/>
            <w:tcMar>
              <w:top w:w="100" w:type="dxa"/>
              <w:left w:w="100" w:type="dxa"/>
              <w:bottom w:w="100" w:type="dxa"/>
              <w:right w:w="100" w:type="dxa"/>
            </w:tcMar>
          </w:tcPr>
          <w:p w14:paraId="470410FC" w14:textId="77777777" w:rsidR="00D63A29" w:rsidRPr="00F137B8" w:rsidRDefault="00000000">
            <w:pPr>
              <w:spacing w:line="240" w:lineRule="auto"/>
              <w:ind w:firstLine="0"/>
              <w:jc w:val="center"/>
              <w:rPr>
                <w:sz w:val="22"/>
                <w:szCs w:val="22"/>
              </w:rPr>
            </w:pPr>
            <w:r w:rsidRPr="00F137B8">
              <w:rPr>
                <w:sz w:val="22"/>
                <w:szCs w:val="22"/>
              </w:rPr>
              <w:t>0.058</w:t>
            </w:r>
          </w:p>
        </w:tc>
      </w:tr>
      <w:tr w:rsidR="00D63A29" w:rsidRPr="00F137B8" w14:paraId="582E6F34" w14:textId="77777777" w:rsidTr="00143339">
        <w:trPr>
          <w:trHeight w:val="227"/>
        </w:trPr>
        <w:tc>
          <w:tcPr>
            <w:tcW w:w="2745" w:type="dxa"/>
            <w:shd w:val="clear" w:color="auto" w:fill="auto"/>
            <w:tcMar>
              <w:top w:w="100" w:type="dxa"/>
              <w:left w:w="100" w:type="dxa"/>
              <w:bottom w:w="100" w:type="dxa"/>
              <w:right w:w="100" w:type="dxa"/>
            </w:tcMar>
          </w:tcPr>
          <w:p w14:paraId="34C9DE3D"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F5F8D86" w14:textId="4CEDB99C" w:rsidR="00D63A29" w:rsidRPr="00F137B8" w:rsidRDefault="00000000">
            <w:pPr>
              <w:spacing w:line="240" w:lineRule="auto"/>
              <w:ind w:firstLine="0"/>
              <w:jc w:val="center"/>
              <w:rPr>
                <w:sz w:val="22"/>
                <w:szCs w:val="22"/>
              </w:rPr>
            </w:pPr>
            <w:r w:rsidRPr="00F137B8">
              <w:rPr>
                <w:sz w:val="22"/>
                <w:szCs w:val="22"/>
              </w:rPr>
              <w:t>248</w:t>
            </w:r>
            <w:r w:rsidR="004E1A36">
              <w:rPr>
                <w:sz w:val="22"/>
                <w:szCs w:val="22"/>
              </w:rPr>
              <w:t xml:space="preserve"> (</w:t>
            </w:r>
            <w:ins w:id="96" w:author="James K. He" w:date="2023-08-07T11:42:00Z">
              <w:r w:rsidR="005A1887">
                <w:rPr>
                  <w:sz w:val="22"/>
                  <w:szCs w:val="22"/>
                </w:rPr>
                <w:t>27.7</w:t>
              </w:r>
            </w:ins>
            <w:del w:id="97" w:author="James K. He" w:date="2023-08-07T11:42: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FC52379" w14:textId="0D86D0E8" w:rsidR="00D63A29" w:rsidRPr="00F137B8" w:rsidRDefault="00000000">
            <w:pPr>
              <w:spacing w:line="240" w:lineRule="auto"/>
              <w:ind w:firstLine="0"/>
              <w:jc w:val="center"/>
              <w:rPr>
                <w:sz w:val="22"/>
                <w:szCs w:val="22"/>
              </w:rPr>
            </w:pPr>
            <w:r w:rsidRPr="00F137B8">
              <w:rPr>
                <w:sz w:val="22"/>
                <w:szCs w:val="22"/>
              </w:rPr>
              <w:t>19</w:t>
            </w:r>
          </w:p>
        </w:tc>
        <w:tc>
          <w:tcPr>
            <w:tcW w:w="1155" w:type="dxa"/>
            <w:shd w:val="clear" w:color="auto" w:fill="auto"/>
            <w:tcMar>
              <w:top w:w="100" w:type="dxa"/>
              <w:left w:w="100" w:type="dxa"/>
              <w:bottom w:w="100" w:type="dxa"/>
              <w:right w:w="100" w:type="dxa"/>
            </w:tcMar>
          </w:tcPr>
          <w:p w14:paraId="58EEB1F8" w14:textId="77777777" w:rsidR="00D63A29" w:rsidRPr="00F137B8" w:rsidRDefault="00000000">
            <w:pPr>
              <w:spacing w:line="240" w:lineRule="auto"/>
              <w:ind w:firstLine="0"/>
              <w:jc w:val="center"/>
              <w:rPr>
                <w:b/>
                <w:sz w:val="22"/>
                <w:szCs w:val="22"/>
              </w:rPr>
            </w:pPr>
            <w:r w:rsidRPr="00F137B8">
              <w:rPr>
                <w:b/>
                <w:sz w:val="22"/>
                <w:szCs w:val="22"/>
              </w:rPr>
              <w:t>0.038</w:t>
            </w:r>
          </w:p>
        </w:tc>
      </w:tr>
      <w:tr w:rsidR="00D63A29" w:rsidRPr="00F137B8" w14:paraId="767FFC77"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6CFE41" w14:textId="2D35A028" w:rsidR="00D63A29" w:rsidRPr="00F137B8" w:rsidRDefault="009C48C8">
            <w:pPr>
              <w:spacing w:line="240" w:lineRule="auto"/>
              <w:ind w:firstLine="0"/>
              <w:rPr>
                <w:sz w:val="22"/>
                <w:szCs w:val="22"/>
              </w:rPr>
            </w:pPr>
            <w:r>
              <w:rPr>
                <w:sz w:val="22"/>
                <w:szCs w:val="22"/>
              </w:rPr>
              <w:lastRenderedPageBreak/>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862A75A" w14:textId="2E9318CC" w:rsidR="00D63A29" w:rsidRPr="00F137B8" w:rsidRDefault="00000000">
            <w:pPr>
              <w:spacing w:line="240" w:lineRule="auto"/>
              <w:ind w:firstLine="0"/>
              <w:jc w:val="center"/>
              <w:rPr>
                <w:sz w:val="22"/>
                <w:szCs w:val="22"/>
              </w:rPr>
            </w:pPr>
            <w:r w:rsidRPr="00F137B8">
              <w:rPr>
                <w:sz w:val="22"/>
                <w:szCs w:val="22"/>
              </w:rPr>
              <w:t>816</w:t>
            </w:r>
            <w:r w:rsidR="004E1A36">
              <w:rPr>
                <w:sz w:val="22"/>
                <w:szCs w:val="22"/>
              </w:rPr>
              <w:t xml:space="preserve"> (</w:t>
            </w:r>
            <w:ins w:id="98" w:author="James K. He" w:date="2023-08-07T11:42:00Z">
              <w:r w:rsidR="005A1887">
                <w:rPr>
                  <w:sz w:val="22"/>
                  <w:szCs w:val="22"/>
                </w:rPr>
                <w:t>91.1</w:t>
              </w:r>
            </w:ins>
            <w:del w:id="99"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BBB1A2F" w14:textId="1659217B" w:rsidR="00D63A29" w:rsidRPr="00F137B8" w:rsidRDefault="00000000">
            <w:pPr>
              <w:spacing w:line="240" w:lineRule="auto"/>
              <w:ind w:firstLine="0"/>
              <w:jc w:val="center"/>
              <w:rPr>
                <w:sz w:val="22"/>
                <w:szCs w:val="22"/>
              </w:rPr>
            </w:pPr>
            <w:r w:rsidRPr="00F137B8">
              <w:rPr>
                <w:sz w:val="22"/>
                <w:szCs w:val="22"/>
              </w:rPr>
              <w:t>16</w:t>
            </w:r>
          </w:p>
        </w:tc>
        <w:tc>
          <w:tcPr>
            <w:tcW w:w="1155" w:type="dxa"/>
            <w:tcBorders>
              <w:bottom w:val="single" w:sz="8" w:space="0" w:color="000000"/>
            </w:tcBorders>
            <w:shd w:val="clear" w:color="auto" w:fill="auto"/>
            <w:tcMar>
              <w:top w:w="100" w:type="dxa"/>
              <w:left w:w="100" w:type="dxa"/>
              <w:bottom w:w="100" w:type="dxa"/>
              <w:right w:w="100" w:type="dxa"/>
            </w:tcMar>
          </w:tcPr>
          <w:p w14:paraId="33E86BE5" w14:textId="77777777" w:rsidR="00D63A29" w:rsidRPr="00F137B8" w:rsidRDefault="00000000">
            <w:pPr>
              <w:spacing w:line="240" w:lineRule="auto"/>
              <w:ind w:firstLine="0"/>
              <w:jc w:val="center"/>
              <w:rPr>
                <w:b/>
                <w:sz w:val="22"/>
                <w:szCs w:val="22"/>
              </w:rPr>
            </w:pPr>
            <w:r w:rsidRPr="00F137B8">
              <w:rPr>
                <w:b/>
                <w:sz w:val="22"/>
                <w:szCs w:val="22"/>
              </w:rPr>
              <w:t>0.032</w:t>
            </w:r>
          </w:p>
        </w:tc>
      </w:tr>
      <w:tr w:rsidR="00D63A29" w:rsidRPr="00F137B8" w14:paraId="13F37706"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7055DFD" w14:textId="00F29B15" w:rsidR="00D63A29" w:rsidRPr="00F137B8" w:rsidRDefault="00000000">
            <w:pPr>
              <w:spacing w:line="240" w:lineRule="auto"/>
              <w:ind w:firstLine="0"/>
              <w:jc w:val="center"/>
              <w:rPr>
                <w:sz w:val="22"/>
                <w:szCs w:val="22"/>
              </w:rPr>
            </w:pPr>
            <w:r w:rsidRPr="00F137B8">
              <w:rPr>
                <w:sz w:val="22"/>
                <w:szCs w:val="22"/>
              </w:rPr>
              <w:t xml:space="preserve">Long-term vs. </w:t>
            </w:r>
            <w:r w:rsidR="00256372">
              <w:rPr>
                <w:sz w:val="22"/>
                <w:szCs w:val="22"/>
              </w:rPr>
              <w:t>s</w:t>
            </w:r>
            <w:r w:rsidRPr="00F137B8">
              <w:rPr>
                <w:sz w:val="22"/>
                <w:szCs w:val="22"/>
              </w:rPr>
              <w:t xml:space="preserve">hort-term </w:t>
            </w:r>
            <w:r w:rsidR="00256372">
              <w:rPr>
                <w:sz w:val="22"/>
                <w:szCs w:val="22"/>
              </w:rPr>
              <w:t>o</w:t>
            </w:r>
            <w:r w:rsidRPr="00F137B8">
              <w:rPr>
                <w:sz w:val="22"/>
                <w:szCs w:val="22"/>
              </w:rPr>
              <w:t>rientation (896 models)</w:t>
            </w:r>
          </w:p>
        </w:tc>
      </w:tr>
      <w:tr w:rsidR="00D63A29" w:rsidRPr="00F137B8" w14:paraId="0620E1C8" w14:textId="77777777" w:rsidTr="00143339">
        <w:trPr>
          <w:trHeight w:val="227"/>
        </w:trPr>
        <w:tc>
          <w:tcPr>
            <w:tcW w:w="2745" w:type="dxa"/>
            <w:shd w:val="clear" w:color="auto" w:fill="auto"/>
            <w:tcMar>
              <w:top w:w="100" w:type="dxa"/>
              <w:left w:w="100" w:type="dxa"/>
              <w:bottom w:w="100" w:type="dxa"/>
              <w:right w:w="100" w:type="dxa"/>
            </w:tcMar>
          </w:tcPr>
          <w:p w14:paraId="7E29D8EC" w14:textId="292ACC46"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2673DB55" w14:textId="45E30CF7" w:rsidR="00D63A29" w:rsidRPr="00F137B8" w:rsidRDefault="00000000">
            <w:pPr>
              <w:spacing w:line="240" w:lineRule="auto"/>
              <w:ind w:firstLine="0"/>
              <w:jc w:val="center"/>
              <w:rPr>
                <w:sz w:val="22"/>
                <w:szCs w:val="22"/>
              </w:rPr>
            </w:pPr>
            <w:r w:rsidRPr="00F137B8">
              <w:rPr>
                <w:sz w:val="22"/>
                <w:szCs w:val="22"/>
              </w:rPr>
              <w:t>-0.252</w:t>
            </w:r>
            <w:r w:rsidR="004E1A36">
              <w:rPr>
                <w:sz w:val="22"/>
                <w:szCs w:val="22"/>
              </w:rPr>
              <w:t xml:space="preserve"> </w:t>
            </w:r>
          </w:p>
        </w:tc>
        <w:tc>
          <w:tcPr>
            <w:tcW w:w="3675" w:type="dxa"/>
            <w:shd w:val="clear" w:color="auto" w:fill="auto"/>
            <w:tcMar>
              <w:top w:w="100" w:type="dxa"/>
              <w:left w:w="100" w:type="dxa"/>
              <w:bottom w:w="100" w:type="dxa"/>
              <w:right w:w="100" w:type="dxa"/>
            </w:tcMar>
          </w:tcPr>
          <w:p w14:paraId="45B2209F" w14:textId="4D3955E4" w:rsidR="00D63A29" w:rsidRPr="00F137B8" w:rsidRDefault="00000000">
            <w:pPr>
              <w:spacing w:line="240" w:lineRule="auto"/>
              <w:ind w:firstLine="0"/>
              <w:jc w:val="center"/>
              <w:rPr>
                <w:sz w:val="22"/>
                <w:szCs w:val="22"/>
              </w:rPr>
            </w:pPr>
            <w:r w:rsidRPr="00F137B8">
              <w:rPr>
                <w:sz w:val="22"/>
                <w:szCs w:val="22"/>
              </w:rPr>
              <w:t>6</w:t>
            </w:r>
          </w:p>
        </w:tc>
        <w:tc>
          <w:tcPr>
            <w:tcW w:w="1155" w:type="dxa"/>
            <w:shd w:val="clear" w:color="auto" w:fill="auto"/>
            <w:tcMar>
              <w:top w:w="100" w:type="dxa"/>
              <w:left w:w="100" w:type="dxa"/>
              <w:bottom w:w="100" w:type="dxa"/>
              <w:right w:w="100" w:type="dxa"/>
            </w:tcMar>
          </w:tcPr>
          <w:p w14:paraId="5D9A5E4F" w14:textId="77777777" w:rsidR="00D63A29" w:rsidRPr="00F137B8" w:rsidRDefault="00000000">
            <w:pPr>
              <w:spacing w:line="240" w:lineRule="auto"/>
              <w:ind w:firstLine="0"/>
              <w:jc w:val="center"/>
              <w:rPr>
                <w:b/>
                <w:sz w:val="22"/>
                <w:szCs w:val="22"/>
              </w:rPr>
            </w:pPr>
            <w:r w:rsidRPr="00F137B8">
              <w:rPr>
                <w:b/>
                <w:sz w:val="22"/>
                <w:szCs w:val="22"/>
              </w:rPr>
              <w:t>0.012</w:t>
            </w:r>
          </w:p>
        </w:tc>
      </w:tr>
      <w:tr w:rsidR="00D63A29" w:rsidRPr="00F137B8" w14:paraId="6F071EBA" w14:textId="77777777" w:rsidTr="00143339">
        <w:trPr>
          <w:trHeight w:val="227"/>
        </w:trPr>
        <w:tc>
          <w:tcPr>
            <w:tcW w:w="2745" w:type="dxa"/>
            <w:shd w:val="clear" w:color="auto" w:fill="auto"/>
            <w:tcMar>
              <w:top w:w="100" w:type="dxa"/>
              <w:left w:w="100" w:type="dxa"/>
              <w:bottom w:w="100" w:type="dxa"/>
              <w:right w:w="100" w:type="dxa"/>
            </w:tcMar>
          </w:tcPr>
          <w:p w14:paraId="36826A68"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438ECD3" w14:textId="64326030" w:rsidR="00D63A29" w:rsidRPr="00F137B8" w:rsidRDefault="00000000">
            <w:pPr>
              <w:spacing w:line="240" w:lineRule="auto"/>
              <w:ind w:firstLine="0"/>
              <w:jc w:val="center"/>
              <w:rPr>
                <w:sz w:val="22"/>
                <w:szCs w:val="22"/>
              </w:rPr>
            </w:pPr>
            <w:r w:rsidRPr="00F137B8">
              <w:rPr>
                <w:sz w:val="22"/>
                <w:szCs w:val="22"/>
              </w:rPr>
              <w:t>320</w:t>
            </w:r>
            <w:r w:rsidR="004E1A36">
              <w:rPr>
                <w:sz w:val="22"/>
                <w:szCs w:val="22"/>
              </w:rPr>
              <w:t xml:space="preserve"> (</w:t>
            </w:r>
            <w:ins w:id="100" w:author="James K. He" w:date="2023-08-07T11:43:00Z">
              <w:r w:rsidR="005A1887">
                <w:rPr>
                  <w:sz w:val="22"/>
                  <w:szCs w:val="22"/>
                </w:rPr>
                <w:t>35.7</w:t>
              </w:r>
            </w:ins>
            <w:del w:id="101"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56E23AB6" w14:textId="1C134CB1" w:rsidR="00D63A29" w:rsidRPr="00F137B8" w:rsidRDefault="00000000">
            <w:pPr>
              <w:spacing w:line="240" w:lineRule="auto"/>
              <w:ind w:firstLine="0"/>
              <w:jc w:val="center"/>
              <w:rPr>
                <w:sz w:val="22"/>
                <w:szCs w:val="22"/>
              </w:rPr>
            </w:pPr>
            <w:r w:rsidRPr="00F137B8">
              <w:rPr>
                <w:sz w:val="22"/>
                <w:szCs w:val="22"/>
              </w:rPr>
              <w:t>4</w:t>
            </w:r>
          </w:p>
        </w:tc>
        <w:tc>
          <w:tcPr>
            <w:tcW w:w="1155" w:type="dxa"/>
            <w:shd w:val="clear" w:color="auto" w:fill="auto"/>
            <w:tcMar>
              <w:top w:w="100" w:type="dxa"/>
              <w:left w:w="100" w:type="dxa"/>
              <w:bottom w:w="100" w:type="dxa"/>
              <w:right w:w="100" w:type="dxa"/>
            </w:tcMar>
          </w:tcPr>
          <w:p w14:paraId="3FF32CB6" w14:textId="77777777" w:rsidR="00D63A29" w:rsidRPr="00F137B8" w:rsidRDefault="00000000">
            <w:pPr>
              <w:spacing w:line="240" w:lineRule="auto"/>
              <w:ind w:firstLine="0"/>
              <w:jc w:val="center"/>
              <w:rPr>
                <w:b/>
                <w:sz w:val="22"/>
                <w:szCs w:val="22"/>
              </w:rPr>
            </w:pPr>
            <w:r w:rsidRPr="00F137B8">
              <w:rPr>
                <w:b/>
                <w:sz w:val="22"/>
                <w:szCs w:val="22"/>
              </w:rPr>
              <w:t>0.008</w:t>
            </w:r>
          </w:p>
        </w:tc>
      </w:tr>
      <w:tr w:rsidR="00D63A29" w:rsidRPr="00F137B8" w14:paraId="7D592873"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F32B2E3" w14:textId="31DF75F6"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705AF44" w14:textId="2C46FF71" w:rsidR="00D63A29" w:rsidRPr="00F137B8" w:rsidRDefault="00000000">
            <w:pPr>
              <w:spacing w:line="240" w:lineRule="auto"/>
              <w:ind w:firstLine="0"/>
              <w:jc w:val="center"/>
              <w:rPr>
                <w:sz w:val="22"/>
                <w:szCs w:val="22"/>
              </w:rPr>
            </w:pPr>
            <w:r w:rsidRPr="00F137B8">
              <w:rPr>
                <w:sz w:val="22"/>
                <w:szCs w:val="22"/>
              </w:rPr>
              <w:t>793</w:t>
            </w:r>
            <w:r w:rsidR="004E1A36">
              <w:rPr>
                <w:sz w:val="22"/>
                <w:szCs w:val="22"/>
              </w:rPr>
              <w:t xml:space="preserve"> (</w:t>
            </w:r>
            <w:ins w:id="102" w:author="James K. He" w:date="2023-08-07T11:43:00Z">
              <w:r w:rsidR="005A1887">
                <w:rPr>
                  <w:sz w:val="22"/>
                  <w:szCs w:val="22"/>
                </w:rPr>
                <w:t>88.5</w:t>
              </w:r>
            </w:ins>
            <w:del w:id="103"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1021A6D6" w14:textId="29703405" w:rsidR="00D63A29" w:rsidRPr="00F137B8" w:rsidRDefault="00000000">
            <w:pPr>
              <w:spacing w:line="240" w:lineRule="auto"/>
              <w:ind w:firstLine="0"/>
              <w:jc w:val="center"/>
              <w:rPr>
                <w:sz w:val="22"/>
                <w:szCs w:val="22"/>
              </w:rPr>
            </w:pPr>
            <w:r w:rsidRPr="00F137B8">
              <w:rPr>
                <w:sz w:val="22"/>
                <w:szCs w:val="22"/>
              </w:rPr>
              <w:t>28</w:t>
            </w:r>
          </w:p>
        </w:tc>
        <w:tc>
          <w:tcPr>
            <w:tcW w:w="1155" w:type="dxa"/>
            <w:tcBorders>
              <w:bottom w:val="single" w:sz="8" w:space="0" w:color="000000"/>
            </w:tcBorders>
            <w:shd w:val="clear" w:color="auto" w:fill="auto"/>
            <w:tcMar>
              <w:top w:w="100" w:type="dxa"/>
              <w:left w:w="100" w:type="dxa"/>
              <w:bottom w:w="100" w:type="dxa"/>
              <w:right w:w="100" w:type="dxa"/>
            </w:tcMar>
          </w:tcPr>
          <w:p w14:paraId="760A1F21" w14:textId="77777777" w:rsidR="00D63A29" w:rsidRPr="00F137B8" w:rsidRDefault="00000000">
            <w:pPr>
              <w:spacing w:line="240" w:lineRule="auto"/>
              <w:ind w:firstLine="0"/>
              <w:jc w:val="center"/>
              <w:rPr>
                <w:sz w:val="22"/>
                <w:szCs w:val="22"/>
              </w:rPr>
            </w:pPr>
            <w:r w:rsidRPr="00F137B8">
              <w:rPr>
                <w:sz w:val="22"/>
                <w:szCs w:val="22"/>
              </w:rPr>
              <w:t>0.056</w:t>
            </w:r>
          </w:p>
        </w:tc>
      </w:tr>
      <w:tr w:rsidR="00D63A29" w:rsidRPr="00F137B8" w14:paraId="06F40BE2"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6071C088" w14:textId="488EF585" w:rsidR="00D63A29" w:rsidRPr="00F137B8" w:rsidRDefault="00000000">
            <w:pPr>
              <w:spacing w:line="240" w:lineRule="auto"/>
              <w:ind w:firstLine="0"/>
              <w:jc w:val="center"/>
              <w:rPr>
                <w:sz w:val="22"/>
                <w:szCs w:val="22"/>
              </w:rPr>
            </w:pPr>
            <w:r w:rsidRPr="00F137B8">
              <w:rPr>
                <w:sz w:val="22"/>
                <w:szCs w:val="22"/>
              </w:rPr>
              <w:t xml:space="preserve">Uncertainty </w:t>
            </w:r>
            <w:r w:rsidR="00256372">
              <w:rPr>
                <w:sz w:val="22"/>
                <w:szCs w:val="22"/>
              </w:rPr>
              <w:t>a</w:t>
            </w:r>
            <w:r w:rsidRPr="00F137B8">
              <w:rPr>
                <w:sz w:val="22"/>
                <w:szCs w:val="22"/>
              </w:rPr>
              <w:t>voidance (896 models)</w:t>
            </w:r>
          </w:p>
        </w:tc>
      </w:tr>
      <w:tr w:rsidR="00D63A29" w:rsidRPr="00F137B8" w14:paraId="063DD7A3" w14:textId="77777777" w:rsidTr="00143339">
        <w:trPr>
          <w:trHeight w:val="227"/>
        </w:trPr>
        <w:tc>
          <w:tcPr>
            <w:tcW w:w="2745" w:type="dxa"/>
            <w:shd w:val="clear" w:color="auto" w:fill="auto"/>
            <w:tcMar>
              <w:top w:w="100" w:type="dxa"/>
              <w:left w:w="100" w:type="dxa"/>
              <w:bottom w:w="100" w:type="dxa"/>
              <w:right w:w="100" w:type="dxa"/>
            </w:tcMar>
          </w:tcPr>
          <w:p w14:paraId="5B7894D9" w14:textId="080B373E"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3BF32811" w14:textId="77777777" w:rsidR="00D63A29" w:rsidRPr="00F137B8" w:rsidRDefault="00000000">
            <w:pPr>
              <w:spacing w:line="240" w:lineRule="auto"/>
              <w:ind w:firstLine="0"/>
              <w:jc w:val="center"/>
              <w:rPr>
                <w:sz w:val="22"/>
                <w:szCs w:val="22"/>
              </w:rPr>
            </w:pPr>
            <w:r w:rsidRPr="00F137B8">
              <w:rPr>
                <w:sz w:val="22"/>
                <w:szCs w:val="22"/>
              </w:rPr>
              <w:t>-0.322</w:t>
            </w:r>
          </w:p>
        </w:tc>
        <w:tc>
          <w:tcPr>
            <w:tcW w:w="3675" w:type="dxa"/>
            <w:shd w:val="clear" w:color="auto" w:fill="auto"/>
            <w:tcMar>
              <w:top w:w="100" w:type="dxa"/>
              <w:left w:w="100" w:type="dxa"/>
              <w:bottom w:w="100" w:type="dxa"/>
              <w:right w:w="100" w:type="dxa"/>
            </w:tcMar>
          </w:tcPr>
          <w:p w14:paraId="7A54E8D7" w14:textId="4478B8FC"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26758A0D"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4B8796F2" w14:textId="77777777" w:rsidTr="00143339">
        <w:trPr>
          <w:trHeight w:val="227"/>
        </w:trPr>
        <w:tc>
          <w:tcPr>
            <w:tcW w:w="2745" w:type="dxa"/>
            <w:shd w:val="clear" w:color="auto" w:fill="auto"/>
            <w:tcMar>
              <w:top w:w="100" w:type="dxa"/>
              <w:left w:w="100" w:type="dxa"/>
              <w:bottom w:w="100" w:type="dxa"/>
              <w:right w:w="100" w:type="dxa"/>
            </w:tcMar>
          </w:tcPr>
          <w:p w14:paraId="0D864390"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72DA9964" w14:textId="5025194D" w:rsidR="00D63A29" w:rsidRPr="00F137B8" w:rsidRDefault="00000000">
            <w:pPr>
              <w:spacing w:line="240" w:lineRule="auto"/>
              <w:ind w:firstLine="0"/>
              <w:jc w:val="center"/>
              <w:rPr>
                <w:sz w:val="22"/>
                <w:szCs w:val="22"/>
              </w:rPr>
            </w:pPr>
            <w:r w:rsidRPr="00F137B8">
              <w:rPr>
                <w:sz w:val="22"/>
                <w:szCs w:val="22"/>
              </w:rPr>
              <w:t>508</w:t>
            </w:r>
            <w:r w:rsidR="004E1A36">
              <w:rPr>
                <w:sz w:val="22"/>
                <w:szCs w:val="22"/>
              </w:rPr>
              <w:t xml:space="preserve"> (</w:t>
            </w:r>
            <w:ins w:id="104" w:author="James K. He" w:date="2023-08-07T11:43:00Z">
              <w:r w:rsidR="005A1887">
                <w:rPr>
                  <w:sz w:val="22"/>
                  <w:szCs w:val="22"/>
                </w:rPr>
                <w:t>56.7</w:t>
              </w:r>
            </w:ins>
            <w:del w:id="105"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73B865E" w14:textId="4528AF2E"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519E9359"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6F9C7004"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2BB6A50C" w14:textId="4AAC14B8"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18E67CC0" w14:textId="29567F16" w:rsidR="00D63A29" w:rsidRPr="00F137B8" w:rsidRDefault="00000000">
            <w:pPr>
              <w:spacing w:line="240" w:lineRule="auto"/>
              <w:ind w:firstLine="0"/>
              <w:jc w:val="center"/>
              <w:rPr>
                <w:sz w:val="22"/>
                <w:szCs w:val="22"/>
              </w:rPr>
            </w:pPr>
            <w:r w:rsidRPr="00F137B8">
              <w:rPr>
                <w:sz w:val="22"/>
                <w:szCs w:val="22"/>
              </w:rPr>
              <w:t>815</w:t>
            </w:r>
            <w:r w:rsidR="004E1A36">
              <w:rPr>
                <w:sz w:val="22"/>
                <w:szCs w:val="22"/>
              </w:rPr>
              <w:t xml:space="preserve"> (</w:t>
            </w:r>
            <w:ins w:id="106" w:author="James K. He" w:date="2023-08-07T11:43:00Z">
              <w:r w:rsidR="005A1887">
                <w:rPr>
                  <w:sz w:val="22"/>
                  <w:szCs w:val="22"/>
                </w:rPr>
                <w:t>91.0</w:t>
              </w:r>
            </w:ins>
            <w:del w:id="107"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D4C9EDA" w14:textId="152591DB" w:rsidR="00D63A29" w:rsidRPr="00F137B8" w:rsidRDefault="00000000">
            <w:pPr>
              <w:spacing w:line="240" w:lineRule="auto"/>
              <w:ind w:firstLine="0"/>
              <w:jc w:val="center"/>
              <w:rPr>
                <w:sz w:val="22"/>
                <w:szCs w:val="22"/>
              </w:rPr>
            </w:pPr>
            <w:r w:rsidRPr="00F137B8">
              <w:rPr>
                <w:sz w:val="22"/>
                <w:szCs w:val="22"/>
              </w:rPr>
              <w:t>17</w:t>
            </w:r>
          </w:p>
        </w:tc>
        <w:tc>
          <w:tcPr>
            <w:tcW w:w="1155" w:type="dxa"/>
            <w:tcBorders>
              <w:bottom w:val="single" w:sz="8" w:space="0" w:color="000000"/>
            </w:tcBorders>
            <w:shd w:val="clear" w:color="auto" w:fill="auto"/>
            <w:tcMar>
              <w:top w:w="100" w:type="dxa"/>
              <w:left w:w="100" w:type="dxa"/>
              <w:bottom w:w="100" w:type="dxa"/>
              <w:right w:w="100" w:type="dxa"/>
            </w:tcMar>
          </w:tcPr>
          <w:p w14:paraId="5F76E783" w14:textId="77777777" w:rsidR="00D63A29" w:rsidRPr="00F137B8" w:rsidRDefault="00000000">
            <w:pPr>
              <w:spacing w:line="240" w:lineRule="auto"/>
              <w:ind w:firstLine="0"/>
              <w:jc w:val="center"/>
              <w:rPr>
                <w:b/>
                <w:sz w:val="22"/>
                <w:szCs w:val="22"/>
              </w:rPr>
            </w:pPr>
            <w:r w:rsidRPr="00F137B8">
              <w:rPr>
                <w:b/>
                <w:sz w:val="22"/>
                <w:szCs w:val="22"/>
              </w:rPr>
              <w:t>0.034</w:t>
            </w:r>
          </w:p>
        </w:tc>
      </w:tr>
      <w:tr w:rsidR="00D63A29" w:rsidRPr="00F137B8" w14:paraId="2487213F"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F824B14" w14:textId="77777777" w:rsidR="00D63A29" w:rsidRPr="00F137B8" w:rsidRDefault="00000000">
            <w:pPr>
              <w:spacing w:line="240" w:lineRule="auto"/>
              <w:ind w:firstLine="0"/>
              <w:jc w:val="center"/>
              <w:rPr>
                <w:sz w:val="22"/>
                <w:szCs w:val="22"/>
              </w:rPr>
            </w:pPr>
            <w:r w:rsidRPr="00F137B8">
              <w:rPr>
                <w:sz w:val="22"/>
                <w:szCs w:val="22"/>
              </w:rPr>
              <w:t>Indulgence (896 models)</w:t>
            </w:r>
          </w:p>
        </w:tc>
      </w:tr>
      <w:tr w:rsidR="00D63A29" w:rsidRPr="00F137B8" w14:paraId="107D667B" w14:textId="77777777" w:rsidTr="00143339">
        <w:trPr>
          <w:trHeight w:val="227"/>
        </w:trPr>
        <w:tc>
          <w:tcPr>
            <w:tcW w:w="2745" w:type="dxa"/>
            <w:shd w:val="clear" w:color="auto" w:fill="auto"/>
            <w:tcMar>
              <w:top w:w="100" w:type="dxa"/>
              <w:left w:w="100" w:type="dxa"/>
              <w:bottom w:w="100" w:type="dxa"/>
              <w:right w:w="100" w:type="dxa"/>
            </w:tcMar>
          </w:tcPr>
          <w:p w14:paraId="6F1345B3" w14:textId="58693830"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5165DFBC" w14:textId="77777777" w:rsidR="00D63A29" w:rsidRPr="00F137B8" w:rsidRDefault="00000000">
            <w:pPr>
              <w:spacing w:line="240" w:lineRule="auto"/>
              <w:ind w:firstLine="0"/>
              <w:jc w:val="center"/>
              <w:rPr>
                <w:sz w:val="22"/>
                <w:szCs w:val="22"/>
              </w:rPr>
            </w:pPr>
            <w:r w:rsidRPr="00F137B8">
              <w:rPr>
                <w:sz w:val="22"/>
                <w:szCs w:val="22"/>
              </w:rPr>
              <w:t>0.353</w:t>
            </w:r>
          </w:p>
        </w:tc>
        <w:tc>
          <w:tcPr>
            <w:tcW w:w="3675" w:type="dxa"/>
            <w:shd w:val="clear" w:color="auto" w:fill="auto"/>
            <w:tcMar>
              <w:top w:w="100" w:type="dxa"/>
              <w:left w:w="100" w:type="dxa"/>
              <w:bottom w:w="100" w:type="dxa"/>
              <w:right w:w="100" w:type="dxa"/>
            </w:tcMar>
          </w:tcPr>
          <w:p w14:paraId="4C4504F1" w14:textId="6F899057" w:rsidR="00D63A29" w:rsidRPr="00F137B8" w:rsidRDefault="00000000">
            <w:pPr>
              <w:spacing w:line="240" w:lineRule="auto"/>
              <w:ind w:firstLine="0"/>
              <w:jc w:val="center"/>
              <w:rPr>
                <w:sz w:val="22"/>
                <w:szCs w:val="22"/>
              </w:rPr>
            </w:pPr>
            <w:r w:rsidRPr="00F137B8">
              <w:rPr>
                <w:sz w:val="22"/>
                <w:szCs w:val="22"/>
              </w:rPr>
              <w:t>3</w:t>
            </w:r>
            <w:r w:rsidR="004E1A36">
              <w:rPr>
                <w:sz w:val="22"/>
                <w:szCs w:val="22"/>
              </w:rPr>
              <w:t xml:space="preserve"> </w:t>
            </w:r>
          </w:p>
        </w:tc>
        <w:tc>
          <w:tcPr>
            <w:tcW w:w="1155" w:type="dxa"/>
            <w:shd w:val="clear" w:color="auto" w:fill="auto"/>
            <w:tcMar>
              <w:top w:w="100" w:type="dxa"/>
              <w:left w:w="100" w:type="dxa"/>
              <w:bottom w:w="100" w:type="dxa"/>
              <w:right w:w="100" w:type="dxa"/>
            </w:tcMar>
          </w:tcPr>
          <w:p w14:paraId="0EDB5CA2" w14:textId="77777777" w:rsidR="00D63A29" w:rsidRPr="00F137B8" w:rsidRDefault="00000000">
            <w:pPr>
              <w:spacing w:line="240" w:lineRule="auto"/>
              <w:ind w:firstLine="0"/>
              <w:jc w:val="center"/>
              <w:rPr>
                <w:b/>
                <w:sz w:val="22"/>
                <w:szCs w:val="22"/>
              </w:rPr>
            </w:pPr>
            <w:r w:rsidRPr="00F137B8">
              <w:rPr>
                <w:b/>
                <w:sz w:val="22"/>
                <w:szCs w:val="22"/>
              </w:rPr>
              <w:t>0.006</w:t>
            </w:r>
          </w:p>
        </w:tc>
      </w:tr>
      <w:tr w:rsidR="00D63A29" w:rsidRPr="00F137B8" w14:paraId="2A7DE6A9" w14:textId="77777777" w:rsidTr="00143339">
        <w:trPr>
          <w:trHeight w:val="227"/>
        </w:trPr>
        <w:tc>
          <w:tcPr>
            <w:tcW w:w="2745" w:type="dxa"/>
            <w:shd w:val="clear" w:color="auto" w:fill="auto"/>
            <w:tcMar>
              <w:top w:w="100" w:type="dxa"/>
              <w:left w:w="100" w:type="dxa"/>
              <w:bottom w:w="100" w:type="dxa"/>
              <w:right w:w="100" w:type="dxa"/>
            </w:tcMar>
          </w:tcPr>
          <w:p w14:paraId="35D135EE"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60EBC9C" w14:textId="06B10BBD" w:rsidR="00D63A29" w:rsidRPr="00F137B8" w:rsidRDefault="00000000">
            <w:pPr>
              <w:spacing w:line="240" w:lineRule="auto"/>
              <w:ind w:firstLine="0"/>
              <w:jc w:val="center"/>
              <w:rPr>
                <w:sz w:val="22"/>
                <w:szCs w:val="22"/>
              </w:rPr>
            </w:pPr>
            <w:r w:rsidRPr="00F137B8">
              <w:rPr>
                <w:sz w:val="22"/>
                <w:szCs w:val="22"/>
              </w:rPr>
              <w:t>465</w:t>
            </w:r>
            <w:r w:rsidR="004E1A36">
              <w:rPr>
                <w:sz w:val="22"/>
                <w:szCs w:val="22"/>
              </w:rPr>
              <w:t xml:space="preserve"> (</w:t>
            </w:r>
            <w:ins w:id="108" w:author="James K. He" w:date="2023-08-07T11:43:00Z">
              <w:r w:rsidR="005A1887">
                <w:rPr>
                  <w:sz w:val="22"/>
                  <w:szCs w:val="22"/>
                </w:rPr>
                <w:t>51.9</w:t>
              </w:r>
            </w:ins>
            <w:del w:id="109"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667BA5" w14:textId="64AA3D52" w:rsidR="00D63A29" w:rsidRPr="00F137B8" w:rsidRDefault="00000000">
            <w:pPr>
              <w:spacing w:line="240" w:lineRule="auto"/>
              <w:ind w:firstLine="0"/>
              <w:jc w:val="center"/>
              <w:rPr>
                <w:sz w:val="22"/>
                <w:szCs w:val="22"/>
              </w:rPr>
            </w:pPr>
            <w:r w:rsidRPr="00F137B8">
              <w:rPr>
                <w:sz w:val="22"/>
                <w:szCs w:val="22"/>
              </w:rPr>
              <w:t>1</w:t>
            </w:r>
            <w:r w:rsidR="004E1A36">
              <w:rPr>
                <w:sz w:val="22"/>
                <w:szCs w:val="22"/>
              </w:rPr>
              <w:t xml:space="preserve"> </w:t>
            </w:r>
          </w:p>
        </w:tc>
        <w:tc>
          <w:tcPr>
            <w:tcW w:w="1155" w:type="dxa"/>
            <w:shd w:val="clear" w:color="auto" w:fill="auto"/>
            <w:tcMar>
              <w:top w:w="100" w:type="dxa"/>
              <w:left w:w="100" w:type="dxa"/>
              <w:bottom w:w="100" w:type="dxa"/>
              <w:right w:w="100" w:type="dxa"/>
            </w:tcMar>
          </w:tcPr>
          <w:p w14:paraId="6CA25403" w14:textId="77777777" w:rsidR="00D63A29" w:rsidRPr="00F137B8" w:rsidRDefault="00000000">
            <w:pPr>
              <w:spacing w:line="240" w:lineRule="auto"/>
              <w:ind w:firstLine="0"/>
              <w:jc w:val="center"/>
              <w:rPr>
                <w:b/>
                <w:sz w:val="22"/>
                <w:szCs w:val="22"/>
              </w:rPr>
            </w:pPr>
            <w:r w:rsidRPr="00F137B8">
              <w:rPr>
                <w:b/>
                <w:sz w:val="22"/>
                <w:szCs w:val="22"/>
              </w:rPr>
              <w:t>0.002</w:t>
            </w:r>
          </w:p>
        </w:tc>
      </w:tr>
      <w:tr w:rsidR="00D63A29" w:rsidRPr="00F137B8" w14:paraId="1381CB95"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B06A6B4" w14:textId="0FC6C65F"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93621E8" w14:textId="0569A089" w:rsidR="00D63A29" w:rsidRPr="00F137B8" w:rsidRDefault="00000000">
            <w:pPr>
              <w:spacing w:line="240" w:lineRule="auto"/>
              <w:ind w:firstLine="0"/>
              <w:jc w:val="center"/>
              <w:rPr>
                <w:sz w:val="22"/>
                <w:szCs w:val="22"/>
              </w:rPr>
            </w:pPr>
            <w:r w:rsidRPr="00F137B8">
              <w:rPr>
                <w:sz w:val="22"/>
                <w:szCs w:val="22"/>
              </w:rPr>
              <w:t>842</w:t>
            </w:r>
            <w:r w:rsidR="004E1A36">
              <w:rPr>
                <w:sz w:val="22"/>
                <w:szCs w:val="22"/>
              </w:rPr>
              <w:t xml:space="preserve"> (</w:t>
            </w:r>
            <w:ins w:id="110" w:author="James K. He" w:date="2023-08-07T11:43:00Z">
              <w:r w:rsidR="005A1887">
                <w:rPr>
                  <w:sz w:val="22"/>
                  <w:szCs w:val="22"/>
                </w:rPr>
                <w:t>94.0</w:t>
              </w:r>
            </w:ins>
            <w:del w:id="111"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7CBF84F0" w14:textId="53EA331F" w:rsidR="00D63A29" w:rsidRPr="00F137B8" w:rsidRDefault="00000000">
            <w:pPr>
              <w:spacing w:line="240" w:lineRule="auto"/>
              <w:ind w:firstLine="0"/>
              <w:jc w:val="center"/>
              <w:rPr>
                <w:sz w:val="22"/>
                <w:szCs w:val="22"/>
              </w:rPr>
            </w:pPr>
            <w:r w:rsidRPr="00F137B8">
              <w:rPr>
                <w:sz w:val="22"/>
                <w:szCs w:val="22"/>
              </w:rPr>
              <w:t>1</w:t>
            </w:r>
          </w:p>
        </w:tc>
        <w:tc>
          <w:tcPr>
            <w:tcW w:w="1155" w:type="dxa"/>
            <w:tcBorders>
              <w:bottom w:val="single" w:sz="8" w:space="0" w:color="000000"/>
            </w:tcBorders>
            <w:shd w:val="clear" w:color="auto" w:fill="auto"/>
            <w:tcMar>
              <w:top w:w="100" w:type="dxa"/>
              <w:left w:w="100" w:type="dxa"/>
              <w:bottom w:w="100" w:type="dxa"/>
              <w:right w:w="100" w:type="dxa"/>
            </w:tcMar>
          </w:tcPr>
          <w:p w14:paraId="5A5BEC36" w14:textId="77777777" w:rsidR="00D63A29" w:rsidRPr="00F137B8" w:rsidRDefault="00000000">
            <w:pPr>
              <w:spacing w:line="240" w:lineRule="auto"/>
              <w:ind w:firstLine="0"/>
              <w:jc w:val="center"/>
              <w:rPr>
                <w:b/>
                <w:sz w:val="22"/>
                <w:szCs w:val="22"/>
              </w:rPr>
            </w:pPr>
            <w:r w:rsidRPr="00F137B8">
              <w:rPr>
                <w:b/>
                <w:sz w:val="22"/>
                <w:szCs w:val="22"/>
              </w:rPr>
              <w:t>0.002</w:t>
            </w:r>
          </w:p>
        </w:tc>
      </w:tr>
      <w:tr w:rsidR="00D63A29" w:rsidRPr="00F137B8" w14:paraId="419266C9"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756BBF2F" w14:textId="1F8BEF12" w:rsidR="00D63A29" w:rsidRPr="00F137B8" w:rsidRDefault="00000000">
            <w:pPr>
              <w:spacing w:line="240" w:lineRule="auto"/>
              <w:ind w:firstLine="0"/>
              <w:jc w:val="center"/>
              <w:rPr>
                <w:sz w:val="22"/>
                <w:szCs w:val="22"/>
              </w:rPr>
            </w:pPr>
            <w:r w:rsidRPr="00F137B8">
              <w:rPr>
                <w:sz w:val="22"/>
                <w:szCs w:val="22"/>
              </w:rPr>
              <w:t>Tightness-</w:t>
            </w:r>
            <w:r w:rsidR="00256372">
              <w:rPr>
                <w:sz w:val="22"/>
                <w:szCs w:val="22"/>
              </w:rPr>
              <w:t>l</w:t>
            </w:r>
            <w:r w:rsidRPr="00F137B8">
              <w:rPr>
                <w:sz w:val="22"/>
                <w:szCs w:val="22"/>
              </w:rPr>
              <w:t>ooseness (1,792 models)</w:t>
            </w:r>
          </w:p>
        </w:tc>
      </w:tr>
      <w:tr w:rsidR="00D63A29" w:rsidRPr="00F137B8" w14:paraId="54D8E576" w14:textId="77777777" w:rsidTr="00143339">
        <w:trPr>
          <w:trHeight w:val="227"/>
        </w:trPr>
        <w:tc>
          <w:tcPr>
            <w:tcW w:w="2745" w:type="dxa"/>
            <w:shd w:val="clear" w:color="auto" w:fill="auto"/>
            <w:tcMar>
              <w:top w:w="100" w:type="dxa"/>
              <w:left w:w="100" w:type="dxa"/>
              <w:bottom w:w="100" w:type="dxa"/>
              <w:right w:w="100" w:type="dxa"/>
            </w:tcMar>
          </w:tcPr>
          <w:p w14:paraId="287DF879" w14:textId="4BB72F4F"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03B2106E" w14:textId="206E44C7" w:rsidR="00D63A29" w:rsidRPr="00F137B8" w:rsidRDefault="00000000">
            <w:pPr>
              <w:spacing w:line="240" w:lineRule="auto"/>
              <w:ind w:firstLine="0"/>
              <w:jc w:val="center"/>
              <w:rPr>
                <w:sz w:val="22"/>
                <w:szCs w:val="22"/>
              </w:rPr>
            </w:pPr>
            <w:r w:rsidRPr="00F137B8">
              <w:rPr>
                <w:sz w:val="22"/>
                <w:szCs w:val="22"/>
              </w:rPr>
              <w:t>0.041</w:t>
            </w:r>
            <w:r w:rsidR="004E1A36">
              <w:rPr>
                <w:sz w:val="22"/>
                <w:szCs w:val="22"/>
              </w:rPr>
              <w:t xml:space="preserve"> </w:t>
            </w:r>
          </w:p>
        </w:tc>
        <w:tc>
          <w:tcPr>
            <w:tcW w:w="3675" w:type="dxa"/>
            <w:shd w:val="clear" w:color="auto" w:fill="auto"/>
            <w:tcMar>
              <w:top w:w="100" w:type="dxa"/>
              <w:left w:w="100" w:type="dxa"/>
              <w:bottom w:w="100" w:type="dxa"/>
              <w:right w:w="100" w:type="dxa"/>
            </w:tcMar>
          </w:tcPr>
          <w:p w14:paraId="612CF099" w14:textId="5966473D" w:rsidR="00D63A29" w:rsidRPr="00F137B8" w:rsidRDefault="00000000">
            <w:pPr>
              <w:spacing w:line="240" w:lineRule="auto"/>
              <w:ind w:firstLine="0"/>
              <w:jc w:val="center"/>
              <w:rPr>
                <w:sz w:val="22"/>
                <w:szCs w:val="22"/>
              </w:rPr>
            </w:pPr>
            <w:r w:rsidRPr="00F137B8">
              <w:rPr>
                <w:sz w:val="22"/>
                <w:szCs w:val="22"/>
              </w:rPr>
              <w:t>377</w:t>
            </w:r>
          </w:p>
        </w:tc>
        <w:tc>
          <w:tcPr>
            <w:tcW w:w="1155" w:type="dxa"/>
            <w:shd w:val="clear" w:color="auto" w:fill="auto"/>
            <w:tcMar>
              <w:top w:w="100" w:type="dxa"/>
              <w:left w:w="100" w:type="dxa"/>
              <w:bottom w:w="100" w:type="dxa"/>
              <w:right w:w="100" w:type="dxa"/>
            </w:tcMar>
          </w:tcPr>
          <w:p w14:paraId="141716F8" w14:textId="77777777" w:rsidR="00D63A29" w:rsidRPr="00F137B8" w:rsidRDefault="00000000">
            <w:pPr>
              <w:spacing w:line="240" w:lineRule="auto"/>
              <w:ind w:firstLine="0"/>
              <w:jc w:val="center"/>
              <w:rPr>
                <w:sz w:val="22"/>
                <w:szCs w:val="22"/>
              </w:rPr>
            </w:pPr>
            <w:r w:rsidRPr="00F137B8">
              <w:rPr>
                <w:sz w:val="22"/>
                <w:szCs w:val="22"/>
              </w:rPr>
              <w:t>0.754</w:t>
            </w:r>
          </w:p>
        </w:tc>
      </w:tr>
      <w:tr w:rsidR="00D63A29" w:rsidRPr="00F137B8" w14:paraId="4F54F2E5" w14:textId="77777777" w:rsidTr="00143339">
        <w:trPr>
          <w:trHeight w:val="227"/>
        </w:trPr>
        <w:tc>
          <w:tcPr>
            <w:tcW w:w="2745" w:type="dxa"/>
            <w:shd w:val="clear" w:color="auto" w:fill="auto"/>
            <w:tcMar>
              <w:top w:w="100" w:type="dxa"/>
              <w:left w:w="100" w:type="dxa"/>
              <w:bottom w:w="100" w:type="dxa"/>
              <w:right w:w="100" w:type="dxa"/>
            </w:tcMar>
          </w:tcPr>
          <w:p w14:paraId="1FE7B0A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16705614" w14:textId="46100D5C" w:rsidR="00D63A29" w:rsidRPr="00F137B8" w:rsidRDefault="00000000">
            <w:pPr>
              <w:spacing w:line="240" w:lineRule="auto"/>
              <w:ind w:firstLine="0"/>
              <w:jc w:val="center"/>
              <w:rPr>
                <w:sz w:val="22"/>
                <w:szCs w:val="22"/>
              </w:rPr>
            </w:pPr>
            <w:r w:rsidRPr="00F137B8">
              <w:rPr>
                <w:sz w:val="22"/>
                <w:szCs w:val="22"/>
              </w:rPr>
              <w:t>34</w:t>
            </w:r>
            <w:r w:rsidR="004E1A36">
              <w:rPr>
                <w:sz w:val="22"/>
                <w:szCs w:val="22"/>
              </w:rPr>
              <w:t xml:space="preserve"> (</w:t>
            </w:r>
            <w:ins w:id="112" w:author="James K. He" w:date="2023-08-07T11:43:00Z">
              <w:r w:rsidR="005A1887">
                <w:rPr>
                  <w:sz w:val="22"/>
                  <w:szCs w:val="22"/>
                </w:rPr>
                <w:t>1.9</w:t>
              </w:r>
            </w:ins>
            <w:del w:id="113"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A2F037" w14:textId="61645E64" w:rsidR="00D63A29" w:rsidRPr="00F137B8" w:rsidRDefault="00000000">
            <w:pPr>
              <w:spacing w:line="240" w:lineRule="auto"/>
              <w:ind w:firstLine="0"/>
              <w:jc w:val="center"/>
              <w:rPr>
                <w:sz w:val="22"/>
                <w:szCs w:val="22"/>
              </w:rPr>
            </w:pPr>
            <w:r w:rsidRPr="00F137B8">
              <w:rPr>
                <w:sz w:val="22"/>
                <w:szCs w:val="22"/>
              </w:rPr>
              <w:t>500</w:t>
            </w:r>
          </w:p>
        </w:tc>
        <w:tc>
          <w:tcPr>
            <w:tcW w:w="1155" w:type="dxa"/>
            <w:shd w:val="clear" w:color="auto" w:fill="auto"/>
            <w:tcMar>
              <w:top w:w="100" w:type="dxa"/>
              <w:left w:w="100" w:type="dxa"/>
              <w:bottom w:w="100" w:type="dxa"/>
              <w:right w:w="100" w:type="dxa"/>
            </w:tcMar>
          </w:tcPr>
          <w:p w14:paraId="7BE65B99" w14:textId="77777777" w:rsidR="00D63A29" w:rsidRPr="00F137B8" w:rsidRDefault="00000000">
            <w:pPr>
              <w:spacing w:line="240" w:lineRule="auto"/>
              <w:ind w:firstLine="0"/>
              <w:jc w:val="center"/>
              <w:rPr>
                <w:sz w:val="22"/>
                <w:szCs w:val="22"/>
              </w:rPr>
            </w:pPr>
            <w:r w:rsidRPr="00F137B8">
              <w:rPr>
                <w:sz w:val="22"/>
                <w:szCs w:val="22"/>
              </w:rPr>
              <w:t>1.000</w:t>
            </w:r>
          </w:p>
        </w:tc>
      </w:tr>
      <w:tr w:rsidR="00D63A29" w:rsidRPr="00F137B8" w14:paraId="4431EECE"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F70DD7" w14:textId="52027594"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8DAB1FF" w14:textId="4F53F203" w:rsidR="00D63A29" w:rsidRPr="00F137B8" w:rsidRDefault="00000000">
            <w:pPr>
              <w:spacing w:line="240" w:lineRule="auto"/>
              <w:ind w:firstLine="0"/>
              <w:jc w:val="center"/>
              <w:rPr>
                <w:sz w:val="22"/>
                <w:szCs w:val="22"/>
              </w:rPr>
            </w:pPr>
            <w:r w:rsidRPr="00F137B8">
              <w:rPr>
                <w:sz w:val="22"/>
                <w:szCs w:val="22"/>
              </w:rPr>
              <w:t>1002</w:t>
            </w:r>
            <w:r w:rsidR="004E1A36">
              <w:rPr>
                <w:sz w:val="22"/>
                <w:szCs w:val="22"/>
              </w:rPr>
              <w:t xml:space="preserve"> (</w:t>
            </w:r>
            <w:ins w:id="114" w:author="James K. He" w:date="2023-08-07T11:43:00Z">
              <w:r w:rsidR="005A1887">
                <w:rPr>
                  <w:sz w:val="22"/>
                  <w:szCs w:val="22"/>
                </w:rPr>
                <w:t>55.9</w:t>
              </w:r>
            </w:ins>
            <w:del w:id="115"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48EB42A7" w14:textId="7079C8D0" w:rsidR="00D63A29" w:rsidRPr="00F137B8" w:rsidRDefault="00000000">
            <w:pPr>
              <w:spacing w:line="240" w:lineRule="auto"/>
              <w:ind w:firstLine="0"/>
              <w:jc w:val="center"/>
              <w:rPr>
                <w:sz w:val="22"/>
                <w:szCs w:val="22"/>
              </w:rPr>
            </w:pPr>
            <w:r w:rsidRPr="00F137B8">
              <w:rPr>
                <w:sz w:val="22"/>
                <w:szCs w:val="22"/>
              </w:rPr>
              <w:t>322</w:t>
            </w:r>
          </w:p>
        </w:tc>
        <w:tc>
          <w:tcPr>
            <w:tcW w:w="1155" w:type="dxa"/>
            <w:tcBorders>
              <w:bottom w:val="single" w:sz="8" w:space="0" w:color="000000"/>
            </w:tcBorders>
            <w:shd w:val="clear" w:color="auto" w:fill="auto"/>
            <w:tcMar>
              <w:top w:w="100" w:type="dxa"/>
              <w:left w:w="100" w:type="dxa"/>
              <w:bottom w:w="100" w:type="dxa"/>
              <w:right w:w="100" w:type="dxa"/>
            </w:tcMar>
          </w:tcPr>
          <w:p w14:paraId="0468D14B" w14:textId="77777777" w:rsidR="00D63A29" w:rsidRPr="00F137B8" w:rsidRDefault="00000000">
            <w:pPr>
              <w:spacing w:line="240" w:lineRule="auto"/>
              <w:ind w:firstLine="0"/>
              <w:jc w:val="center"/>
              <w:rPr>
                <w:sz w:val="22"/>
                <w:szCs w:val="22"/>
              </w:rPr>
            </w:pPr>
            <w:r w:rsidRPr="00F137B8">
              <w:rPr>
                <w:sz w:val="22"/>
                <w:szCs w:val="22"/>
              </w:rPr>
              <w:t>0.644</w:t>
            </w:r>
          </w:p>
        </w:tc>
      </w:tr>
    </w:tbl>
    <w:p w14:paraId="4AA33664" w14:textId="6DF1F2C5"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SCAs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and seven </w:t>
      </w:r>
      <w:r w:rsidR="007D51AA">
        <w:rPr>
          <w:sz w:val="22"/>
          <w:szCs w:val="22"/>
        </w:rPr>
        <w:t>cultural reference constructs</w:t>
      </w:r>
      <w:r w:rsidRPr="00F137B8">
        <w:rPr>
          <w:sz w:val="22"/>
          <w:szCs w:val="22"/>
        </w:rPr>
        <w:t xml:space="preserve"> are displayed. </w:t>
      </w:r>
      <w:r w:rsidR="009C48C8">
        <w:rPr>
          <w:sz w:val="22"/>
          <w:szCs w:val="22"/>
        </w:rPr>
        <w:t>Median effect size</w:t>
      </w:r>
      <w:r w:rsidRPr="00F137B8">
        <w:rPr>
          <w:sz w:val="22"/>
          <w:szCs w:val="22"/>
        </w:rPr>
        <w:t xml:space="preserve"> denotes the median </w:t>
      </w:r>
      <w:r w:rsidR="009C48C8">
        <w:rPr>
          <w:sz w:val="22"/>
          <w:szCs w:val="22"/>
        </w:rPr>
        <w:t>standardized</w:t>
      </w:r>
      <w:r w:rsidRPr="00F137B8">
        <w:rPr>
          <w:sz w:val="22"/>
          <w:szCs w:val="22"/>
        </w:rPr>
        <w:t xml:space="preserve">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8538BA">
        <w:rPr>
          <w:sz w:val="22"/>
          <w:szCs w:val="22"/>
        </w:rPr>
        <w:t>n</w:t>
      </w:r>
      <w:r w:rsidRPr="00F137B8">
        <w:rPr>
          <w:sz w:val="22"/>
          <w:szCs w:val="22"/>
        </w:rPr>
        <w:t xml:space="preserve">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26A8732" w14:textId="77777777" w:rsidR="00D63A29" w:rsidRPr="00F137B8" w:rsidRDefault="00D63A29">
      <w:pPr>
        <w:rPr>
          <w:sz w:val="22"/>
          <w:szCs w:val="22"/>
        </w:rPr>
      </w:pPr>
    </w:p>
    <w:p w14:paraId="7BD18671" w14:textId="78763161" w:rsidR="00D63A29" w:rsidRPr="00F137B8" w:rsidRDefault="00000000">
      <w:pPr>
        <w:pStyle w:val="Heading3"/>
        <w:rPr>
          <w:sz w:val="22"/>
          <w:szCs w:val="22"/>
        </w:rPr>
      </w:pPr>
      <w:bookmarkStart w:id="116" w:name="_2wm369ekv9q4" w:colFirst="0" w:colLast="0"/>
      <w:bookmarkEnd w:id="116"/>
      <w:r w:rsidRPr="00F137B8">
        <w:rPr>
          <w:sz w:val="22"/>
          <w:szCs w:val="22"/>
        </w:rPr>
        <w:lastRenderedPageBreak/>
        <w:t xml:space="preserve">National </w:t>
      </w:r>
      <w:r w:rsidR="008538BA">
        <w:rPr>
          <w:sz w:val="22"/>
          <w:szCs w:val="22"/>
        </w:rPr>
        <w:t>c</w:t>
      </w:r>
      <w:r w:rsidRPr="00F137B8">
        <w:rPr>
          <w:sz w:val="22"/>
          <w:szCs w:val="22"/>
        </w:rPr>
        <w:t xml:space="preserve">ourage and </w:t>
      </w:r>
      <w:r w:rsidR="008538BA">
        <w:rPr>
          <w:sz w:val="22"/>
          <w:szCs w:val="22"/>
        </w:rPr>
        <w:t>s</w:t>
      </w:r>
      <w:r w:rsidRPr="00F137B8">
        <w:rPr>
          <w:sz w:val="22"/>
          <w:szCs w:val="22"/>
        </w:rPr>
        <w:t xml:space="preserve">ocietal </w:t>
      </w:r>
      <w:r w:rsidR="008538BA">
        <w:rPr>
          <w:sz w:val="22"/>
          <w:szCs w:val="22"/>
        </w:rPr>
        <w:t>i</w:t>
      </w:r>
      <w:r w:rsidRPr="00F137B8">
        <w:rPr>
          <w:sz w:val="22"/>
          <w:szCs w:val="22"/>
        </w:rPr>
        <w:t>mplications</w:t>
      </w:r>
    </w:p>
    <w:p w14:paraId="7D620398" w14:textId="7945BB73" w:rsidR="00E27E9B" w:rsidRPr="00A85935" w:rsidRDefault="00000000" w:rsidP="00E27E9B">
      <w:pPr>
        <w:rPr>
          <w:iCs/>
          <w:sz w:val="22"/>
          <w:szCs w:val="22"/>
        </w:rPr>
      </w:pPr>
      <w:r w:rsidRPr="00F137B8">
        <w:rPr>
          <w:sz w:val="22"/>
          <w:szCs w:val="22"/>
        </w:rPr>
        <w:t xml:space="preserve">SCA statistics and bootstrapping statistical test results for the associations between national courage and the societal outcomes of innovation and terrorism are </w:t>
      </w:r>
      <w:r w:rsidR="008538BA" w:rsidRPr="00F137B8">
        <w:rPr>
          <w:sz w:val="22"/>
          <w:szCs w:val="22"/>
        </w:rPr>
        <w:t>summarized</w:t>
      </w:r>
      <w:r w:rsidRPr="00F137B8">
        <w:rPr>
          <w:sz w:val="22"/>
          <w:szCs w:val="22"/>
        </w:rPr>
        <w:t xml:space="preserve"> in Table </w:t>
      </w:r>
      <w:r w:rsidR="0099406F">
        <w:rPr>
          <w:sz w:val="22"/>
          <w:szCs w:val="22"/>
        </w:rPr>
        <w:t>5</w:t>
      </w:r>
      <w:r w:rsidRPr="00F137B8">
        <w:rPr>
          <w:sz w:val="22"/>
          <w:szCs w:val="22"/>
        </w:rPr>
        <w:t xml:space="preserve">. The association between national courage and innovation is visualized through the specification curve and panel shown in Figure 2, and that between national courage and terrorism is shown in Figure 3. </w:t>
      </w:r>
      <w:r w:rsidR="00E27E9B">
        <w:rPr>
          <w:sz w:val="22"/>
          <w:szCs w:val="22"/>
        </w:rPr>
        <w:t xml:space="preserve">We note that for innovation, only two of three indicators were significant. In a simulation data set of 500 SCAs, 8.4% (42) had as extreme median effect sizes as we did across our </w:t>
      </w:r>
      <w:r w:rsidR="00A85935">
        <w:rPr>
          <w:sz w:val="22"/>
          <w:szCs w:val="22"/>
        </w:rPr>
        <w:t xml:space="preserve">896 models. However, both other indicators showed a highly statistically significant association between innovation and courage, with </w:t>
      </w:r>
      <w:r w:rsidR="00A85935" w:rsidRPr="00F137B8">
        <w:rPr>
          <w:sz w:val="22"/>
          <w:szCs w:val="22"/>
        </w:rPr>
        <w:t xml:space="preserve">20.4% of specifications </w:t>
      </w:r>
      <w:r w:rsidR="00A85935">
        <w:rPr>
          <w:sz w:val="22"/>
          <w:szCs w:val="22"/>
        </w:rPr>
        <w:t>(184) returning</w:t>
      </w:r>
      <w:r w:rsidR="00A85935" w:rsidRPr="00F137B8">
        <w:rPr>
          <w:sz w:val="22"/>
          <w:szCs w:val="22"/>
        </w:rPr>
        <w:t xml:space="preserve"> </w:t>
      </w:r>
      <w:r w:rsidR="00A85935">
        <w:rPr>
          <w:sz w:val="22"/>
          <w:szCs w:val="22"/>
        </w:rPr>
        <w:t xml:space="preserve">a </w:t>
      </w:r>
      <w:r w:rsidR="00A85935" w:rsidRPr="00F137B8">
        <w:rPr>
          <w:i/>
          <w:sz w:val="22"/>
          <w:szCs w:val="22"/>
        </w:rPr>
        <w:t>p</w:t>
      </w:r>
      <w:r w:rsidR="00A85935" w:rsidRPr="00F137B8">
        <w:rPr>
          <w:sz w:val="22"/>
          <w:szCs w:val="22"/>
        </w:rPr>
        <w:t xml:space="preserve"> &lt; 0.05, </w:t>
      </w:r>
      <w:r w:rsidR="00A85935">
        <w:rPr>
          <w:sz w:val="22"/>
          <w:szCs w:val="22"/>
        </w:rPr>
        <w:t xml:space="preserve">which only 0.6% of the bootstrapped SCAs did. In addition, </w:t>
      </w:r>
      <w:r w:rsidR="00A85935" w:rsidRPr="00F137B8">
        <w:rPr>
          <w:sz w:val="22"/>
          <w:szCs w:val="22"/>
        </w:rPr>
        <w:t>87.6% of specifications were on the dominant direction</w:t>
      </w:r>
      <w:ins w:id="117" w:author="James K. He" w:date="2023-08-07T11:50:00Z">
        <w:r w:rsidR="005A1887">
          <w:rPr>
            <w:sz w:val="22"/>
            <w:szCs w:val="22"/>
          </w:rPr>
          <w:t xml:space="preserve"> [+]</w:t>
        </w:r>
      </w:ins>
      <w:r w:rsidR="00A85935" w:rsidRPr="00F137B8">
        <w:rPr>
          <w:sz w:val="22"/>
          <w:szCs w:val="22"/>
        </w:rPr>
        <w:t xml:space="preserve">, </w:t>
      </w:r>
      <w:r w:rsidR="00A85935">
        <w:rPr>
          <w:iCs/>
          <w:sz w:val="22"/>
          <w:szCs w:val="22"/>
        </w:rPr>
        <w:t xml:space="preserve">with only 0.8% </w:t>
      </w:r>
      <w:ins w:id="118" w:author="James K. He" w:date="2023-08-07T11:48:00Z">
        <w:r w:rsidR="005A1887">
          <w:rPr>
            <w:iCs/>
            <w:sz w:val="22"/>
            <w:szCs w:val="22"/>
          </w:rPr>
          <w:t>(4 out of 500</w:t>
        </w:r>
      </w:ins>
      <w:ins w:id="119" w:author="James K. He" w:date="2023-08-07T11:49:00Z">
        <w:r w:rsidR="005A1887">
          <w:rPr>
            <w:iCs/>
            <w:sz w:val="22"/>
            <w:szCs w:val="22"/>
          </w:rPr>
          <w:t xml:space="preserve">) </w:t>
        </w:r>
      </w:ins>
      <w:r w:rsidR="00A85935">
        <w:rPr>
          <w:iCs/>
          <w:sz w:val="22"/>
          <w:szCs w:val="22"/>
        </w:rPr>
        <w:t xml:space="preserve">of the bootstrapped SCAs </w:t>
      </w:r>
      <w:del w:id="120" w:author="James K. He" w:date="2023-08-07T11:47:00Z">
        <w:r w:rsidR="00A85935" w:rsidDel="005A1887">
          <w:rPr>
            <w:iCs/>
            <w:sz w:val="22"/>
            <w:szCs w:val="22"/>
          </w:rPr>
          <w:delText>doing</w:delText>
        </w:r>
      </w:del>
      <w:ins w:id="121" w:author="James K. He" w:date="2023-08-07T11:47:00Z">
        <w:r w:rsidR="005A1887">
          <w:rPr>
            <w:iCs/>
            <w:sz w:val="22"/>
            <w:szCs w:val="22"/>
          </w:rPr>
          <w:t>having proportion</w:t>
        </w:r>
      </w:ins>
      <w:ins w:id="122" w:author="James K. He" w:date="2023-08-07T11:49:00Z">
        <w:r w:rsidR="005A1887">
          <w:rPr>
            <w:iCs/>
            <w:sz w:val="22"/>
            <w:szCs w:val="22"/>
          </w:rPr>
          <w:t>s that are as extreme</w:t>
        </w:r>
      </w:ins>
      <w:r w:rsidR="00A85935">
        <w:rPr>
          <w:iCs/>
          <w:sz w:val="22"/>
          <w:szCs w:val="22"/>
        </w:rPr>
        <w:t xml:space="preserve">. </w:t>
      </w:r>
    </w:p>
    <w:p w14:paraId="14730267" w14:textId="48AA2F16" w:rsidR="00D63A29" w:rsidRDefault="00000000" w:rsidP="007D51AA">
      <w:pPr>
        <w:rPr>
          <w:sz w:val="22"/>
          <w:szCs w:val="22"/>
        </w:rPr>
      </w:pPr>
      <w:r w:rsidRPr="00F137B8">
        <w:rPr>
          <w:sz w:val="22"/>
          <w:szCs w:val="22"/>
        </w:rPr>
        <w:t>National courage</w:t>
      </w:r>
      <w:r w:rsidR="00A85935">
        <w:rPr>
          <w:sz w:val="22"/>
          <w:szCs w:val="22"/>
        </w:rPr>
        <w:t xml:space="preserve"> also</w:t>
      </w:r>
      <w:r w:rsidRPr="00F137B8">
        <w:rPr>
          <w:sz w:val="22"/>
          <w:szCs w:val="22"/>
        </w:rPr>
        <w:t xml:space="preserve"> </w:t>
      </w:r>
      <w:r w:rsidR="007D51AA">
        <w:rPr>
          <w:sz w:val="22"/>
          <w:szCs w:val="22"/>
        </w:rPr>
        <w:t>showed a</w:t>
      </w:r>
      <w:r w:rsidRPr="00F137B8">
        <w:rPr>
          <w:sz w:val="22"/>
          <w:szCs w:val="22"/>
        </w:rPr>
        <w:t xml:space="preserve"> statistically significant, moderate-to-large association with greater national terrorism</w:t>
      </w:r>
      <w:r w:rsidR="00A85935">
        <w:rPr>
          <w:sz w:val="22"/>
          <w:szCs w:val="22"/>
        </w:rPr>
        <w:t>,</w:t>
      </w:r>
      <w:r w:rsidRPr="00F137B8">
        <w:rPr>
          <w:sz w:val="22"/>
          <w:szCs w:val="22"/>
        </w:rPr>
        <w:t xml:space="preserve"> </w:t>
      </w:r>
      <w:r w:rsidR="00A85935">
        <w:rPr>
          <w:sz w:val="22"/>
          <w:szCs w:val="22"/>
        </w:rPr>
        <w:t xml:space="preserve">with all three indicators being highly statistically significant </w:t>
      </w:r>
      <w:r w:rsidRPr="00F137B8">
        <w:rPr>
          <w:sz w:val="22"/>
          <w:szCs w:val="22"/>
        </w:rPr>
        <w:t xml:space="preserve">(β = 0.422, </w:t>
      </w:r>
      <w:r w:rsidR="00CF09CC">
        <w:rPr>
          <w:i/>
          <w:sz w:val="22"/>
          <w:szCs w:val="22"/>
        </w:rPr>
        <w:t>bootstrapped</w:t>
      </w:r>
      <w:r w:rsidRPr="00F137B8">
        <w:rPr>
          <w:i/>
          <w:sz w:val="22"/>
          <w:szCs w:val="22"/>
        </w:rPr>
        <w:t xml:space="preserve"> </w:t>
      </w:r>
      <w:r w:rsidR="00A85935">
        <w:rPr>
          <w:i/>
          <w:sz w:val="22"/>
          <w:szCs w:val="22"/>
        </w:rPr>
        <w:t>p</w:t>
      </w:r>
      <w:r w:rsidRPr="00F137B8">
        <w:rPr>
          <w:i/>
          <w:sz w:val="22"/>
          <w:szCs w:val="22"/>
        </w:rPr>
        <w:t xml:space="preserve"> </w:t>
      </w:r>
      <w:r w:rsidRPr="00F137B8">
        <w:rPr>
          <w:sz w:val="22"/>
          <w:szCs w:val="22"/>
        </w:rPr>
        <w:t xml:space="preserve">&lt; 0.002; 73.8%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94.4% of specifications were on the dominant direction</w:t>
      </w:r>
      <w:ins w:id="123" w:author="James K. He" w:date="2023-08-07T11:51:00Z">
        <w:r w:rsidR="005A1887">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0.002). These results lend support to H3</w:t>
      </w:r>
      <w:r w:rsidR="00E27E9B">
        <w:rPr>
          <w:sz w:val="22"/>
          <w:szCs w:val="22"/>
        </w:rPr>
        <w:t>,</w:t>
      </w:r>
      <w:r w:rsidRPr="00F137B8">
        <w:rPr>
          <w:sz w:val="22"/>
          <w:szCs w:val="22"/>
        </w:rPr>
        <w:t xml:space="preserve"> and </w:t>
      </w:r>
      <w:r w:rsidR="00E27E9B">
        <w:rPr>
          <w:sz w:val="22"/>
          <w:szCs w:val="22"/>
        </w:rPr>
        <w:t xml:space="preserve">strong support to </w:t>
      </w:r>
      <w:r w:rsidRPr="00F137B8">
        <w:rPr>
          <w:sz w:val="22"/>
          <w:szCs w:val="22"/>
        </w:rPr>
        <w:t>H4, where national courage is predicted to be positively associated with national levels of innovation and terrorism</w:t>
      </w:r>
      <w:r w:rsidR="00A85935">
        <w:rPr>
          <w:sz w:val="22"/>
          <w:szCs w:val="22"/>
        </w:rPr>
        <w:t xml:space="preserve"> respectively</w:t>
      </w:r>
      <w:r w:rsidRPr="00F137B8">
        <w:rPr>
          <w:sz w:val="22"/>
          <w:szCs w:val="22"/>
        </w:rPr>
        <w:t>.</w:t>
      </w:r>
      <w:r w:rsidR="00E27E9B">
        <w:rPr>
          <w:sz w:val="22"/>
          <w:szCs w:val="22"/>
        </w:rPr>
        <w:t xml:space="preserve"> </w:t>
      </w:r>
    </w:p>
    <w:p w14:paraId="5615782B" w14:textId="77777777" w:rsidR="004E1A36" w:rsidRPr="00F137B8" w:rsidRDefault="004E1A36" w:rsidP="007D51AA">
      <w:pPr>
        <w:rPr>
          <w:sz w:val="22"/>
          <w:szCs w:val="22"/>
        </w:rPr>
      </w:pPr>
    </w:p>
    <w:p w14:paraId="16D547E2" w14:textId="4449A9B1"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5</w:t>
      </w:r>
      <w:r w:rsidR="004E1A36">
        <w:rPr>
          <w:bCs/>
          <w:sz w:val="22"/>
          <w:szCs w:val="22"/>
        </w:rPr>
        <w:t xml:space="preserve">. </w:t>
      </w:r>
      <w:r w:rsidRPr="00F137B8">
        <w:rPr>
          <w:i/>
          <w:sz w:val="22"/>
          <w:szCs w:val="22"/>
        </w:rPr>
        <w:t xml:space="preserve">SCA Bootstrapping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w:t>
      </w:r>
      <w:r w:rsidR="008538BA">
        <w:rPr>
          <w:i/>
          <w:sz w:val="22"/>
          <w:szCs w:val="22"/>
        </w:rPr>
        <w:t>i</w:t>
      </w:r>
      <w:r w:rsidRPr="00F137B8">
        <w:rPr>
          <w:i/>
          <w:sz w:val="22"/>
          <w:szCs w:val="22"/>
        </w:rPr>
        <w:t xml:space="preserve">nnovation, and </w:t>
      </w:r>
      <w:r w:rsidR="008538BA">
        <w:rPr>
          <w:i/>
          <w:sz w:val="22"/>
          <w:szCs w:val="22"/>
        </w:rPr>
        <w:t>t</w:t>
      </w:r>
      <w:r w:rsidRPr="00F137B8">
        <w:rPr>
          <w:i/>
          <w:sz w:val="22"/>
          <w:szCs w:val="22"/>
        </w:rPr>
        <w:t>errorism</w:t>
      </w:r>
    </w:p>
    <w:tbl>
      <w:tblPr>
        <w:tblW w:w="88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820"/>
        <w:gridCol w:w="1425"/>
        <w:gridCol w:w="3645"/>
        <w:gridCol w:w="1005"/>
      </w:tblGrid>
      <w:tr w:rsidR="00D63A29" w:rsidRPr="00F137B8" w14:paraId="6C5332F3" w14:textId="77777777" w:rsidTr="00143339">
        <w:trPr>
          <w:trHeight w:val="227"/>
        </w:trPr>
        <w:tc>
          <w:tcPr>
            <w:tcW w:w="2820" w:type="dxa"/>
            <w:tcBorders>
              <w:top w:val="single" w:sz="8" w:space="0" w:color="000000"/>
              <w:bottom w:val="single" w:sz="8" w:space="0" w:color="000000"/>
            </w:tcBorders>
            <w:tcMar>
              <w:top w:w="60" w:type="dxa"/>
              <w:left w:w="60" w:type="dxa"/>
              <w:bottom w:w="60" w:type="dxa"/>
              <w:right w:w="60" w:type="dxa"/>
            </w:tcMar>
          </w:tcPr>
          <w:p w14:paraId="0F3363C6" w14:textId="6809BE70" w:rsidR="00D63A29" w:rsidRPr="00F137B8" w:rsidRDefault="00000000">
            <w:pPr>
              <w:spacing w:line="240" w:lineRule="auto"/>
              <w:ind w:firstLine="0"/>
              <w:rPr>
                <w:sz w:val="22"/>
                <w:szCs w:val="22"/>
              </w:rPr>
            </w:pPr>
            <w:r w:rsidRPr="00F137B8">
              <w:rPr>
                <w:sz w:val="22"/>
                <w:szCs w:val="22"/>
              </w:rPr>
              <w:t xml:space="preserve">SCA </w:t>
            </w:r>
            <w:r w:rsidR="008538BA">
              <w:rPr>
                <w:sz w:val="22"/>
                <w:szCs w:val="22"/>
              </w:rPr>
              <w:t>s</w:t>
            </w:r>
            <w:r w:rsidRPr="00F137B8">
              <w:rPr>
                <w:sz w:val="22"/>
                <w:szCs w:val="22"/>
              </w:rPr>
              <w:t>tatistics</w:t>
            </w:r>
          </w:p>
        </w:tc>
        <w:tc>
          <w:tcPr>
            <w:tcW w:w="1425" w:type="dxa"/>
            <w:tcBorders>
              <w:top w:val="single" w:sz="8" w:space="0" w:color="000000"/>
              <w:bottom w:val="single" w:sz="8" w:space="0" w:color="000000"/>
            </w:tcBorders>
            <w:tcMar>
              <w:top w:w="60" w:type="dxa"/>
              <w:left w:w="60" w:type="dxa"/>
              <w:bottom w:w="60" w:type="dxa"/>
              <w:right w:w="60" w:type="dxa"/>
            </w:tcMar>
          </w:tcPr>
          <w:p w14:paraId="41875F06" w14:textId="77777777" w:rsidR="00D63A29" w:rsidRPr="00F137B8" w:rsidRDefault="00000000">
            <w:pPr>
              <w:spacing w:line="240" w:lineRule="auto"/>
              <w:ind w:firstLine="0"/>
              <w:jc w:val="center"/>
              <w:rPr>
                <w:sz w:val="22"/>
                <w:szCs w:val="22"/>
              </w:rPr>
            </w:pPr>
            <w:r w:rsidRPr="00F137B8">
              <w:rPr>
                <w:sz w:val="22"/>
                <w:szCs w:val="22"/>
              </w:rPr>
              <w:t xml:space="preserve">Observation </w:t>
            </w:r>
          </w:p>
        </w:tc>
        <w:tc>
          <w:tcPr>
            <w:tcW w:w="3645" w:type="dxa"/>
            <w:tcBorders>
              <w:top w:val="single" w:sz="8" w:space="0" w:color="000000"/>
              <w:bottom w:val="single" w:sz="8" w:space="0" w:color="000000"/>
            </w:tcBorders>
            <w:tcMar>
              <w:top w:w="60" w:type="dxa"/>
              <w:left w:w="60" w:type="dxa"/>
              <w:bottom w:w="60" w:type="dxa"/>
              <w:right w:w="60" w:type="dxa"/>
            </w:tcMar>
          </w:tcPr>
          <w:p w14:paraId="740D50DA"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esults</w:t>
            </w:r>
          </w:p>
          <w:p w14:paraId="01553696" w14:textId="376F43FC" w:rsidR="00D63A29" w:rsidRPr="00F137B8" w:rsidRDefault="00000000">
            <w:pPr>
              <w:spacing w:line="240" w:lineRule="auto"/>
              <w:ind w:firstLine="0"/>
              <w:jc w:val="center"/>
              <w:rPr>
                <w:sz w:val="22"/>
                <w:szCs w:val="22"/>
              </w:rPr>
            </w:pPr>
            <w:r w:rsidRPr="00F137B8">
              <w:rPr>
                <w:sz w:val="22"/>
                <w:szCs w:val="22"/>
              </w:rPr>
              <w:t xml:space="preserve"> (</w:t>
            </w:r>
            <w:del w:id="124" w:author="James K. He" w:date="2023-08-06T19:12:00Z">
              <w:r w:rsidRPr="00F137B8" w:rsidDel="0073438F">
                <w:rPr>
                  <w:sz w:val="22"/>
                  <w:szCs w:val="22"/>
                </w:rPr>
                <w:delText>out</w:delText>
              </w:r>
            </w:del>
            <w:ins w:id="125" w:author="James K. He" w:date="2023-08-06T19:12:00Z">
              <w:r w:rsidR="0073438F" w:rsidRPr="00F137B8">
                <w:rPr>
                  <w:sz w:val="22"/>
                  <w:szCs w:val="22"/>
                </w:rPr>
                <w:t>Out</w:t>
              </w:r>
            </w:ins>
            <w:r w:rsidRPr="00F137B8">
              <w:rPr>
                <w:sz w:val="22"/>
                <w:szCs w:val="22"/>
              </w:rPr>
              <w:t xml:space="preserve"> of 500)</w:t>
            </w:r>
          </w:p>
        </w:tc>
        <w:tc>
          <w:tcPr>
            <w:tcW w:w="1005" w:type="dxa"/>
            <w:tcBorders>
              <w:top w:val="single" w:sz="8" w:space="0" w:color="000000"/>
              <w:bottom w:val="single" w:sz="8" w:space="0" w:color="000000"/>
            </w:tcBorders>
            <w:tcMar>
              <w:top w:w="60" w:type="dxa"/>
              <w:left w:w="60" w:type="dxa"/>
              <w:bottom w:w="60" w:type="dxa"/>
              <w:right w:w="60" w:type="dxa"/>
            </w:tcMar>
          </w:tcPr>
          <w:p w14:paraId="3D1BBDF5" w14:textId="60323C7F" w:rsidR="00D63A29" w:rsidRPr="00F137B8" w:rsidRDefault="00000000">
            <w:pPr>
              <w:spacing w:line="240" w:lineRule="auto"/>
              <w:ind w:firstLine="0"/>
              <w:jc w:val="center"/>
              <w:rPr>
                <w:sz w:val="22"/>
                <w:szCs w:val="22"/>
              </w:rPr>
            </w:pPr>
            <w:r w:rsidRPr="00F137B8">
              <w:rPr>
                <w:sz w:val="22"/>
                <w:szCs w:val="22"/>
              </w:rPr>
              <w:t xml:space="preserve">P </w:t>
            </w:r>
            <w:r w:rsidR="008538BA">
              <w:rPr>
                <w:sz w:val="22"/>
                <w:szCs w:val="22"/>
              </w:rPr>
              <w:t>v</w:t>
            </w:r>
            <w:r w:rsidRPr="00F137B8">
              <w:rPr>
                <w:sz w:val="22"/>
                <w:szCs w:val="22"/>
              </w:rPr>
              <w:t>alue</w:t>
            </w:r>
          </w:p>
        </w:tc>
      </w:tr>
      <w:tr w:rsidR="00D63A29" w:rsidRPr="00F137B8" w14:paraId="15732DD1" w14:textId="77777777" w:rsidTr="00143339">
        <w:trPr>
          <w:trHeight w:val="227"/>
        </w:trPr>
        <w:tc>
          <w:tcPr>
            <w:tcW w:w="8895" w:type="dxa"/>
            <w:gridSpan w:val="4"/>
            <w:tcMar>
              <w:top w:w="60" w:type="dxa"/>
              <w:left w:w="60" w:type="dxa"/>
              <w:bottom w:w="60" w:type="dxa"/>
              <w:right w:w="60" w:type="dxa"/>
            </w:tcMar>
          </w:tcPr>
          <w:p w14:paraId="4ED67C81" w14:textId="77777777" w:rsidR="00D63A29" w:rsidRPr="00F137B8" w:rsidRDefault="00000000">
            <w:pPr>
              <w:spacing w:line="240" w:lineRule="auto"/>
              <w:ind w:firstLine="0"/>
              <w:jc w:val="center"/>
              <w:rPr>
                <w:sz w:val="22"/>
                <w:szCs w:val="22"/>
              </w:rPr>
            </w:pPr>
            <w:r w:rsidRPr="00F137B8">
              <w:rPr>
                <w:sz w:val="22"/>
                <w:szCs w:val="22"/>
              </w:rPr>
              <w:t>Innovation (896 Models)</w:t>
            </w:r>
          </w:p>
        </w:tc>
      </w:tr>
      <w:tr w:rsidR="00D63A29" w:rsidRPr="00F137B8" w14:paraId="3C11D380" w14:textId="77777777" w:rsidTr="00143339">
        <w:trPr>
          <w:trHeight w:val="227"/>
        </w:trPr>
        <w:tc>
          <w:tcPr>
            <w:tcW w:w="2820" w:type="dxa"/>
            <w:tcMar>
              <w:top w:w="60" w:type="dxa"/>
              <w:left w:w="60" w:type="dxa"/>
              <w:bottom w:w="60" w:type="dxa"/>
              <w:right w:w="60" w:type="dxa"/>
            </w:tcMar>
          </w:tcPr>
          <w:p w14:paraId="7EB1734E" w14:textId="577141CB" w:rsidR="00D63A29" w:rsidRPr="00F137B8" w:rsidRDefault="009C48C8">
            <w:pPr>
              <w:spacing w:line="240" w:lineRule="auto"/>
              <w:ind w:firstLine="0"/>
              <w:rPr>
                <w:sz w:val="22"/>
                <w:szCs w:val="22"/>
              </w:rPr>
            </w:pPr>
            <w:commentRangeStart w:id="126"/>
            <w:r>
              <w:rPr>
                <w:sz w:val="22"/>
                <w:szCs w:val="22"/>
              </w:rPr>
              <w:t>Median effect size</w:t>
            </w:r>
            <w:commentRangeStart w:id="127"/>
            <w:commentRangeStart w:id="128"/>
            <w:commentRangeStart w:id="129"/>
          </w:p>
        </w:tc>
        <w:tc>
          <w:tcPr>
            <w:tcW w:w="1425" w:type="dxa"/>
            <w:tcMar>
              <w:top w:w="60" w:type="dxa"/>
              <w:left w:w="60" w:type="dxa"/>
              <w:bottom w:w="60" w:type="dxa"/>
              <w:right w:w="60" w:type="dxa"/>
            </w:tcMar>
          </w:tcPr>
          <w:p w14:paraId="78A16301" w14:textId="77777777" w:rsidR="00D63A29" w:rsidRPr="00F137B8" w:rsidRDefault="00000000">
            <w:pPr>
              <w:spacing w:line="240" w:lineRule="auto"/>
              <w:ind w:firstLine="0"/>
              <w:jc w:val="center"/>
              <w:rPr>
                <w:sz w:val="22"/>
                <w:szCs w:val="22"/>
              </w:rPr>
            </w:pPr>
            <w:r w:rsidRPr="00F137B8">
              <w:rPr>
                <w:sz w:val="22"/>
                <w:szCs w:val="22"/>
              </w:rPr>
              <w:t>0.146</w:t>
            </w:r>
          </w:p>
        </w:tc>
        <w:tc>
          <w:tcPr>
            <w:tcW w:w="3645" w:type="dxa"/>
            <w:tcMar>
              <w:top w:w="60" w:type="dxa"/>
              <w:left w:w="60" w:type="dxa"/>
              <w:bottom w:w="60" w:type="dxa"/>
              <w:right w:w="60" w:type="dxa"/>
            </w:tcMar>
          </w:tcPr>
          <w:p w14:paraId="62601E50" w14:textId="77777777" w:rsidR="00D63A29" w:rsidRPr="00F137B8" w:rsidRDefault="00000000">
            <w:pPr>
              <w:spacing w:line="240" w:lineRule="auto"/>
              <w:ind w:firstLine="0"/>
              <w:jc w:val="center"/>
              <w:rPr>
                <w:sz w:val="22"/>
                <w:szCs w:val="22"/>
              </w:rPr>
            </w:pPr>
            <w:r w:rsidRPr="00F137B8">
              <w:rPr>
                <w:sz w:val="22"/>
                <w:szCs w:val="22"/>
              </w:rPr>
              <w:t>42</w:t>
            </w:r>
          </w:p>
        </w:tc>
        <w:tc>
          <w:tcPr>
            <w:tcW w:w="1005" w:type="dxa"/>
            <w:tcMar>
              <w:top w:w="60" w:type="dxa"/>
              <w:left w:w="60" w:type="dxa"/>
              <w:bottom w:w="60" w:type="dxa"/>
              <w:right w:w="60" w:type="dxa"/>
            </w:tcMar>
          </w:tcPr>
          <w:p w14:paraId="1C77D422" w14:textId="77777777" w:rsidR="00D63A29" w:rsidRPr="00F137B8" w:rsidRDefault="00000000">
            <w:pPr>
              <w:spacing w:line="240" w:lineRule="auto"/>
              <w:ind w:firstLine="0"/>
              <w:jc w:val="center"/>
              <w:rPr>
                <w:sz w:val="22"/>
                <w:szCs w:val="22"/>
              </w:rPr>
            </w:pPr>
            <w:r w:rsidRPr="00F137B8">
              <w:rPr>
                <w:sz w:val="22"/>
                <w:szCs w:val="22"/>
              </w:rPr>
              <w:t>0.084</w:t>
            </w:r>
          </w:p>
        </w:tc>
      </w:tr>
      <w:commentRangeEnd w:id="127"/>
      <w:tr w:rsidR="00D63A29" w:rsidRPr="00F137B8" w14:paraId="0026BA90" w14:textId="77777777" w:rsidTr="00143339">
        <w:trPr>
          <w:trHeight w:val="227"/>
        </w:trPr>
        <w:tc>
          <w:tcPr>
            <w:tcW w:w="2820" w:type="dxa"/>
            <w:tcMar>
              <w:top w:w="60" w:type="dxa"/>
              <w:left w:w="60" w:type="dxa"/>
              <w:bottom w:w="60" w:type="dxa"/>
              <w:right w:w="60" w:type="dxa"/>
            </w:tcMar>
          </w:tcPr>
          <w:p w14:paraId="12EBA35B" w14:textId="35EE49BD" w:rsidR="00D63A29" w:rsidRPr="00F137B8" w:rsidRDefault="00000000">
            <w:pPr>
              <w:spacing w:line="240" w:lineRule="auto"/>
              <w:ind w:firstLine="0"/>
              <w:rPr>
                <w:sz w:val="22"/>
                <w:szCs w:val="22"/>
              </w:rPr>
            </w:pPr>
            <w:r>
              <w:commentReference w:id="127"/>
            </w:r>
            <w:commentRangeEnd w:id="128"/>
            <w:r w:rsidR="007D51AA">
              <w:rPr>
                <w:rStyle w:val="CommentReference"/>
              </w:rPr>
              <w:commentReference w:id="128"/>
            </w:r>
            <w:r w:rsidR="00FA2992">
              <w:rPr>
                <w:rStyle w:val="CommentReference"/>
              </w:rPr>
              <w:commentReference w:id="129"/>
            </w:r>
            <w:r w:rsidR="00A85935">
              <w:rPr>
                <w:rStyle w:val="CommentReference"/>
              </w:rPr>
              <w:commentReference w:id="126"/>
            </w: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74E682F7" w14:textId="533F1C2A" w:rsidR="00D63A29" w:rsidRPr="00F137B8" w:rsidRDefault="00000000">
            <w:pPr>
              <w:spacing w:line="240" w:lineRule="auto"/>
              <w:ind w:firstLine="0"/>
              <w:jc w:val="center"/>
              <w:rPr>
                <w:sz w:val="22"/>
                <w:szCs w:val="22"/>
              </w:rPr>
            </w:pPr>
            <w:r w:rsidRPr="00F137B8">
              <w:rPr>
                <w:sz w:val="22"/>
                <w:szCs w:val="22"/>
              </w:rPr>
              <w:t>183</w:t>
            </w:r>
            <w:r w:rsidR="009F75E5">
              <w:rPr>
                <w:sz w:val="22"/>
                <w:szCs w:val="22"/>
              </w:rPr>
              <w:t xml:space="preserve"> (20.4%)</w:t>
            </w:r>
          </w:p>
        </w:tc>
        <w:tc>
          <w:tcPr>
            <w:tcW w:w="3645" w:type="dxa"/>
            <w:tcMar>
              <w:top w:w="60" w:type="dxa"/>
              <w:left w:w="60" w:type="dxa"/>
              <w:bottom w:w="60" w:type="dxa"/>
              <w:right w:w="60" w:type="dxa"/>
            </w:tcMar>
          </w:tcPr>
          <w:p w14:paraId="4A3B44AD" w14:textId="11D7DDC2" w:rsidR="00D63A29" w:rsidRPr="00F137B8" w:rsidRDefault="00000000">
            <w:pPr>
              <w:spacing w:line="240" w:lineRule="auto"/>
              <w:ind w:firstLine="0"/>
              <w:jc w:val="center"/>
              <w:rPr>
                <w:sz w:val="22"/>
                <w:szCs w:val="22"/>
              </w:rPr>
            </w:pPr>
            <w:r w:rsidRPr="00F137B8">
              <w:rPr>
                <w:sz w:val="22"/>
                <w:szCs w:val="22"/>
              </w:rPr>
              <w:t>3</w:t>
            </w:r>
            <w:r w:rsidR="009F75E5">
              <w:rPr>
                <w:sz w:val="22"/>
                <w:szCs w:val="22"/>
              </w:rPr>
              <w:t xml:space="preserve"> </w:t>
            </w:r>
          </w:p>
        </w:tc>
        <w:tc>
          <w:tcPr>
            <w:tcW w:w="1005" w:type="dxa"/>
            <w:tcMar>
              <w:top w:w="60" w:type="dxa"/>
              <w:left w:w="60" w:type="dxa"/>
              <w:bottom w:w="60" w:type="dxa"/>
              <w:right w:w="60" w:type="dxa"/>
            </w:tcMar>
          </w:tcPr>
          <w:p w14:paraId="5EC67FEE" w14:textId="77777777" w:rsidR="00D63A29" w:rsidRPr="00F137B8" w:rsidRDefault="00000000">
            <w:pPr>
              <w:spacing w:line="240" w:lineRule="auto"/>
              <w:ind w:firstLine="0"/>
              <w:jc w:val="center"/>
              <w:rPr>
                <w:b/>
                <w:sz w:val="22"/>
                <w:szCs w:val="22"/>
              </w:rPr>
            </w:pPr>
            <w:r w:rsidRPr="00F137B8">
              <w:rPr>
                <w:b/>
                <w:sz w:val="22"/>
                <w:szCs w:val="22"/>
              </w:rPr>
              <w:t>0.006</w:t>
            </w:r>
          </w:p>
        </w:tc>
      </w:tr>
      <w:commentRangeEnd w:id="126"/>
      <w:commentRangeEnd w:id="129"/>
      <w:tr w:rsidR="00D63A29" w:rsidRPr="00F137B8" w14:paraId="0ACFF942" w14:textId="77777777" w:rsidTr="00143339">
        <w:trPr>
          <w:trHeight w:val="227"/>
        </w:trPr>
        <w:tc>
          <w:tcPr>
            <w:tcW w:w="2820" w:type="dxa"/>
            <w:tcBorders>
              <w:bottom w:val="single" w:sz="8" w:space="0" w:color="000000"/>
            </w:tcBorders>
            <w:tcMar>
              <w:top w:w="60" w:type="dxa"/>
              <w:left w:w="60" w:type="dxa"/>
              <w:bottom w:w="60" w:type="dxa"/>
              <w:right w:w="60" w:type="dxa"/>
            </w:tcMar>
          </w:tcPr>
          <w:p w14:paraId="68CFC568" w14:textId="2C3E9110" w:rsidR="00D63A29" w:rsidRPr="00F137B8" w:rsidRDefault="009C48C8">
            <w:pPr>
              <w:spacing w:line="240" w:lineRule="auto"/>
              <w:ind w:firstLine="0"/>
              <w:rPr>
                <w:sz w:val="22"/>
                <w:szCs w:val="22"/>
              </w:rPr>
            </w:pPr>
            <w:r>
              <w:rPr>
                <w:sz w:val="22"/>
                <w:szCs w:val="22"/>
              </w:rPr>
              <w:t>Number on dominant direction</w:t>
            </w:r>
          </w:p>
        </w:tc>
        <w:tc>
          <w:tcPr>
            <w:tcW w:w="1425" w:type="dxa"/>
            <w:tcBorders>
              <w:bottom w:val="single" w:sz="8" w:space="0" w:color="000000"/>
            </w:tcBorders>
            <w:tcMar>
              <w:top w:w="60" w:type="dxa"/>
              <w:left w:w="60" w:type="dxa"/>
              <w:bottom w:w="60" w:type="dxa"/>
              <w:right w:w="60" w:type="dxa"/>
            </w:tcMar>
          </w:tcPr>
          <w:p w14:paraId="05D50F3D" w14:textId="21772C5A" w:rsidR="00D63A29" w:rsidRPr="00F137B8" w:rsidRDefault="00000000">
            <w:pPr>
              <w:spacing w:line="240" w:lineRule="auto"/>
              <w:ind w:firstLine="0"/>
              <w:jc w:val="center"/>
              <w:rPr>
                <w:sz w:val="22"/>
                <w:szCs w:val="22"/>
              </w:rPr>
            </w:pPr>
            <w:r w:rsidRPr="00F137B8">
              <w:rPr>
                <w:sz w:val="22"/>
                <w:szCs w:val="22"/>
              </w:rPr>
              <w:t>785</w:t>
            </w:r>
            <w:r w:rsidR="009F75E5">
              <w:rPr>
                <w:sz w:val="22"/>
                <w:szCs w:val="22"/>
              </w:rPr>
              <w:t xml:space="preserve"> (</w:t>
            </w:r>
            <w:r w:rsidR="009F75E5" w:rsidRPr="009F75E5">
              <w:rPr>
                <w:sz w:val="22"/>
                <w:szCs w:val="22"/>
              </w:rPr>
              <w:t>87</w:t>
            </w:r>
            <w:r w:rsidR="009F75E5">
              <w:rPr>
                <w:sz w:val="22"/>
                <w:szCs w:val="22"/>
              </w:rPr>
              <w:t>.</w:t>
            </w:r>
            <w:r w:rsidR="009F75E5" w:rsidRPr="009F75E5">
              <w:rPr>
                <w:sz w:val="22"/>
                <w:szCs w:val="22"/>
              </w:rPr>
              <w:t>6</w:t>
            </w:r>
            <w:r w:rsidR="009F75E5">
              <w:rPr>
                <w:sz w:val="22"/>
                <w:szCs w:val="22"/>
              </w:rPr>
              <w:t>%)</w:t>
            </w:r>
          </w:p>
        </w:tc>
        <w:tc>
          <w:tcPr>
            <w:tcW w:w="3645" w:type="dxa"/>
            <w:tcBorders>
              <w:bottom w:val="single" w:sz="8" w:space="0" w:color="000000"/>
            </w:tcBorders>
            <w:tcMar>
              <w:top w:w="60" w:type="dxa"/>
              <w:left w:w="60" w:type="dxa"/>
              <w:bottom w:w="60" w:type="dxa"/>
              <w:right w:w="60" w:type="dxa"/>
            </w:tcMar>
          </w:tcPr>
          <w:p w14:paraId="59B63A9A" w14:textId="5932EDC1" w:rsidR="00D63A29" w:rsidRPr="00F137B8" w:rsidRDefault="00000000">
            <w:pPr>
              <w:spacing w:line="240" w:lineRule="auto"/>
              <w:ind w:firstLine="0"/>
              <w:jc w:val="center"/>
              <w:rPr>
                <w:sz w:val="22"/>
                <w:szCs w:val="22"/>
              </w:rPr>
            </w:pPr>
            <w:r w:rsidRPr="00F137B8">
              <w:rPr>
                <w:sz w:val="22"/>
                <w:szCs w:val="22"/>
              </w:rPr>
              <w:t>4</w:t>
            </w:r>
            <w:r w:rsidR="009F75E5">
              <w:rPr>
                <w:sz w:val="22"/>
                <w:szCs w:val="22"/>
              </w:rPr>
              <w:t xml:space="preserve"> </w:t>
            </w:r>
          </w:p>
        </w:tc>
        <w:tc>
          <w:tcPr>
            <w:tcW w:w="1005" w:type="dxa"/>
            <w:tcBorders>
              <w:bottom w:val="single" w:sz="8" w:space="0" w:color="000000"/>
            </w:tcBorders>
            <w:tcMar>
              <w:top w:w="60" w:type="dxa"/>
              <w:left w:w="60" w:type="dxa"/>
              <w:bottom w:w="60" w:type="dxa"/>
              <w:right w:w="60" w:type="dxa"/>
            </w:tcMar>
          </w:tcPr>
          <w:p w14:paraId="3EF2FC90" w14:textId="77777777" w:rsidR="00D63A29" w:rsidRPr="00F137B8" w:rsidRDefault="00000000">
            <w:pPr>
              <w:spacing w:line="240" w:lineRule="auto"/>
              <w:ind w:firstLine="0"/>
              <w:jc w:val="center"/>
              <w:rPr>
                <w:b/>
                <w:sz w:val="22"/>
                <w:szCs w:val="22"/>
              </w:rPr>
            </w:pPr>
            <w:r w:rsidRPr="00F137B8">
              <w:rPr>
                <w:b/>
                <w:sz w:val="22"/>
                <w:szCs w:val="22"/>
              </w:rPr>
              <w:t>0.008</w:t>
            </w:r>
          </w:p>
        </w:tc>
      </w:tr>
      <w:tr w:rsidR="00D63A29" w:rsidRPr="00F137B8" w14:paraId="199AC9CF" w14:textId="77777777" w:rsidTr="00143339">
        <w:trPr>
          <w:trHeight w:val="227"/>
        </w:trPr>
        <w:tc>
          <w:tcPr>
            <w:tcW w:w="8895" w:type="dxa"/>
            <w:gridSpan w:val="4"/>
            <w:tcBorders>
              <w:top w:val="single" w:sz="8" w:space="0" w:color="000000"/>
            </w:tcBorders>
            <w:tcMar>
              <w:top w:w="60" w:type="dxa"/>
              <w:left w:w="60" w:type="dxa"/>
              <w:bottom w:w="60" w:type="dxa"/>
              <w:right w:w="60" w:type="dxa"/>
            </w:tcMar>
          </w:tcPr>
          <w:p w14:paraId="6799FD64" w14:textId="77777777" w:rsidR="00D63A29" w:rsidRPr="00F137B8" w:rsidRDefault="00000000">
            <w:pPr>
              <w:spacing w:line="240" w:lineRule="auto"/>
              <w:ind w:firstLine="0"/>
              <w:jc w:val="center"/>
              <w:rPr>
                <w:sz w:val="22"/>
                <w:szCs w:val="22"/>
              </w:rPr>
            </w:pPr>
            <w:r w:rsidRPr="00F137B8">
              <w:rPr>
                <w:sz w:val="22"/>
                <w:szCs w:val="22"/>
              </w:rPr>
              <w:t>Terrorism (896 Models)</w:t>
            </w:r>
          </w:p>
        </w:tc>
      </w:tr>
      <w:tr w:rsidR="00D63A29" w:rsidRPr="00F137B8" w14:paraId="38F5A087" w14:textId="77777777" w:rsidTr="00143339">
        <w:trPr>
          <w:trHeight w:val="227"/>
        </w:trPr>
        <w:tc>
          <w:tcPr>
            <w:tcW w:w="2820" w:type="dxa"/>
            <w:tcMar>
              <w:top w:w="60" w:type="dxa"/>
              <w:left w:w="60" w:type="dxa"/>
              <w:bottom w:w="60" w:type="dxa"/>
              <w:right w:w="60" w:type="dxa"/>
            </w:tcMar>
          </w:tcPr>
          <w:p w14:paraId="623CD3ED" w14:textId="2AA35EEC" w:rsidR="00D63A29" w:rsidRPr="00F137B8" w:rsidRDefault="009C48C8">
            <w:pPr>
              <w:spacing w:line="240" w:lineRule="auto"/>
              <w:ind w:firstLine="0"/>
              <w:rPr>
                <w:sz w:val="22"/>
                <w:szCs w:val="22"/>
              </w:rPr>
            </w:pPr>
            <w:r>
              <w:rPr>
                <w:sz w:val="22"/>
                <w:szCs w:val="22"/>
              </w:rPr>
              <w:t>Median effect size</w:t>
            </w:r>
          </w:p>
        </w:tc>
        <w:tc>
          <w:tcPr>
            <w:tcW w:w="1425" w:type="dxa"/>
            <w:tcMar>
              <w:top w:w="60" w:type="dxa"/>
              <w:left w:w="60" w:type="dxa"/>
              <w:bottom w:w="60" w:type="dxa"/>
              <w:right w:w="60" w:type="dxa"/>
            </w:tcMar>
          </w:tcPr>
          <w:p w14:paraId="529B211C" w14:textId="77777777" w:rsidR="00D63A29" w:rsidRPr="00F137B8" w:rsidRDefault="00000000">
            <w:pPr>
              <w:spacing w:line="240" w:lineRule="auto"/>
              <w:ind w:firstLine="0"/>
              <w:jc w:val="center"/>
              <w:rPr>
                <w:sz w:val="22"/>
                <w:szCs w:val="22"/>
              </w:rPr>
            </w:pPr>
            <w:r w:rsidRPr="00F137B8">
              <w:rPr>
                <w:sz w:val="22"/>
                <w:szCs w:val="22"/>
              </w:rPr>
              <w:t>0.422</w:t>
            </w:r>
          </w:p>
        </w:tc>
        <w:tc>
          <w:tcPr>
            <w:tcW w:w="3645" w:type="dxa"/>
            <w:tcMar>
              <w:top w:w="60" w:type="dxa"/>
              <w:left w:w="60" w:type="dxa"/>
              <w:bottom w:w="60" w:type="dxa"/>
              <w:right w:w="60" w:type="dxa"/>
            </w:tcMar>
          </w:tcPr>
          <w:p w14:paraId="24520C3C"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7AAC2433"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3D94E359" w14:textId="77777777" w:rsidTr="00143339">
        <w:trPr>
          <w:trHeight w:val="227"/>
        </w:trPr>
        <w:tc>
          <w:tcPr>
            <w:tcW w:w="2820" w:type="dxa"/>
            <w:tcMar>
              <w:top w:w="60" w:type="dxa"/>
              <w:left w:w="60" w:type="dxa"/>
              <w:bottom w:w="60" w:type="dxa"/>
              <w:right w:w="60" w:type="dxa"/>
            </w:tcMar>
          </w:tcPr>
          <w:p w14:paraId="421C3961"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4FD20C03" w14:textId="4A386BFF" w:rsidR="00D63A29" w:rsidRPr="00F137B8" w:rsidRDefault="00000000">
            <w:pPr>
              <w:spacing w:line="240" w:lineRule="auto"/>
              <w:ind w:firstLine="0"/>
              <w:jc w:val="center"/>
              <w:rPr>
                <w:sz w:val="22"/>
                <w:szCs w:val="22"/>
              </w:rPr>
            </w:pPr>
            <w:r w:rsidRPr="00F137B8">
              <w:rPr>
                <w:sz w:val="22"/>
                <w:szCs w:val="22"/>
              </w:rPr>
              <w:t>661</w:t>
            </w:r>
            <w:ins w:id="130" w:author="James K. He" w:date="2023-08-07T11:48:00Z">
              <w:r w:rsidR="005A1887">
                <w:rPr>
                  <w:sz w:val="22"/>
                  <w:szCs w:val="22"/>
                </w:rPr>
                <w:t xml:space="preserve"> (73.8%)</w:t>
              </w:r>
            </w:ins>
          </w:p>
        </w:tc>
        <w:tc>
          <w:tcPr>
            <w:tcW w:w="3645" w:type="dxa"/>
            <w:tcMar>
              <w:top w:w="60" w:type="dxa"/>
              <w:left w:w="60" w:type="dxa"/>
              <w:bottom w:w="60" w:type="dxa"/>
              <w:right w:w="60" w:type="dxa"/>
            </w:tcMar>
          </w:tcPr>
          <w:p w14:paraId="4823BDC2"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1E33A02F"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5E04438D" w14:textId="77777777" w:rsidTr="00143339">
        <w:trPr>
          <w:trHeight w:val="227"/>
        </w:trPr>
        <w:tc>
          <w:tcPr>
            <w:tcW w:w="2820" w:type="dxa"/>
            <w:tcBorders>
              <w:bottom w:val="single" w:sz="8" w:space="0" w:color="000000"/>
            </w:tcBorders>
            <w:tcMar>
              <w:top w:w="60" w:type="dxa"/>
              <w:left w:w="60" w:type="dxa"/>
              <w:bottom w:w="60" w:type="dxa"/>
              <w:right w:w="60" w:type="dxa"/>
            </w:tcMar>
          </w:tcPr>
          <w:p w14:paraId="13E2909F" w14:textId="501F9560" w:rsidR="00D63A29" w:rsidRPr="00F137B8" w:rsidRDefault="009C48C8">
            <w:pPr>
              <w:spacing w:line="240" w:lineRule="auto"/>
              <w:ind w:firstLine="0"/>
              <w:rPr>
                <w:sz w:val="22"/>
                <w:szCs w:val="22"/>
              </w:rPr>
            </w:pPr>
            <w:r>
              <w:rPr>
                <w:sz w:val="22"/>
                <w:szCs w:val="22"/>
              </w:rPr>
              <w:lastRenderedPageBreak/>
              <w:t>Number on dominant direction</w:t>
            </w:r>
          </w:p>
        </w:tc>
        <w:tc>
          <w:tcPr>
            <w:tcW w:w="1425" w:type="dxa"/>
            <w:tcBorders>
              <w:bottom w:val="single" w:sz="8" w:space="0" w:color="000000"/>
            </w:tcBorders>
            <w:tcMar>
              <w:top w:w="60" w:type="dxa"/>
              <w:left w:w="60" w:type="dxa"/>
              <w:bottom w:w="60" w:type="dxa"/>
              <w:right w:w="60" w:type="dxa"/>
            </w:tcMar>
          </w:tcPr>
          <w:p w14:paraId="75D2DB95" w14:textId="708C6240" w:rsidR="00D63A29" w:rsidRPr="00F137B8" w:rsidRDefault="00000000">
            <w:pPr>
              <w:spacing w:line="240" w:lineRule="auto"/>
              <w:ind w:firstLine="0"/>
              <w:jc w:val="center"/>
              <w:rPr>
                <w:sz w:val="22"/>
                <w:szCs w:val="22"/>
              </w:rPr>
            </w:pPr>
            <w:r w:rsidRPr="00F137B8">
              <w:rPr>
                <w:sz w:val="22"/>
                <w:szCs w:val="22"/>
              </w:rPr>
              <w:t>846</w:t>
            </w:r>
            <w:ins w:id="131" w:author="James K. He" w:date="2023-08-07T11:48:00Z">
              <w:r w:rsidR="005A1887">
                <w:rPr>
                  <w:sz w:val="22"/>
                  <w:szCs w:val="22"/>
                </w:rPr>
                <w:t xml:space="preserve"> (94.4%)</w:t>
              </w:r>
            </w:ins>
          </w:p>
        </w:tc>
        <w:tc>
          <w:tcPr>
            <w:tcW w:w="3645" w:type="dxa"/>
            <w:tcBorders>
              <w:bottom w:val="single" w:sz="8" w:space="0" w:color="000000"/>
            </w:tcBorders>
            <w:tcMar>
              <w:top w:w="60" w:type="dxa"/>
              <w:left w:w="60" w:type="dxa"/>
              <w:bottom w:w="60" w:type="dxa"/>
              <w:right w:w="60" w:type="dxa"/>
            </w:tcMar>
          </w:tcPr>
          <w:p w14:paraId="353EC955" w14:textId="77777777" w:rsidR="00D63A29" w:rsidRPr="00F137B8" w:rsidRDefault="00000000">
            <w:pPr>
              <w:spacing w:line="240" w:lineRule="auto"/>
              <w:ind w:firstLine="0"/>
              <w:jc w:val="center"/>
              <w:rPr>
                <w:sz w:val="22"/>
                <w:szCs w:val="22"/>
              </w:rPr>
            </w:pPr>
            <w:r w:rsidRPr="00F137B8">
              <w:rPr>
                <w:sz w:val="22"/>
                <w:szCs w:val="22"/>
              </w:rPr>
              <w:t>1</w:t>
            </w:r>
          </w:p>
        </w:tc>
        <w:tc>
          <w:tcPr>
            <w:tcW w:w="1005" w:type="dxa"/>
            <w:tcBorders>
              <w:bottom w:val="single" w:sz="8" w:space="0" w:color="000000"/>
            </w:tcBorders>
            <w:tcMar>
              <w:top w:w="60" w:type="dxa"/>
              <w:left w:w="60" w:type="dxa"/>
              <w:bottom w:w="60" w:type="dxa"/>
              <w:right w:w="60" w:type="dxa"/>
            </w:tcMar>
          </w:tcPr>
          <w:p w14:paraId="44BE926D" w14:textId="77777777" w:rsidR="00D63A29" w:rsidRPr="00F137B8" w:rsidRDefault="00000000">
            <w:pPr>
              <w:spacing w:line="240" w:lineRule="auto"/>
              <w:ind w:firstLine="0"/>
              <w:jc w:val="center"/>
              <w:rPr>
                <w:b/>
                <w:sz w:val="22"/>
                <w:szCs w:val="22"/>
              </w:rPr>
            </w:pPr>
            <w:r w:rsidRPr="00F137B8">
              <w:rPr>
                <w:b/>
                <w:sz w:val="22"/>
                <w:szCs w:val="22"/>
              </w:rPr>
              <w:t>0.002</w:t>
            </w:r>
          </w:p>
        </w:tc>
      </w:tr>
    </w:tbl>
    <w:p w14:paraId="64A05DE6" w14:textId="4AADF8C0"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w:t>
      </w:r>
      <w:r w:rsidR="008538BA">
        <w:rPr>
          <w:sz w:val="22"/>
          <w:szCs w:val="22"/>
        </w:rPr>
        <w:t>i</w:t>
      </w:r>
      <w:r w:rsidRPr="00F137B8">
        <w:rPr>
          <w:sz w:val="22"/>
          <w:szCs w:val="22"/>
        </w:rPr>
        <w:t xml:space="preserve">nnovation, and </w:t>
      </w:r>
      <w:r w:rsidR="008538BA">
        <w:rPr>
          <w:sz w:val="22"/>
          <w:szCs w:val="22"/>
        </w:rPr>
        <w:t>t</w:t>
      </w:r>
      <w:r w:rsidRPr="00F137B8">
        <w:rPr>
          <w:sz w:val="22"/>
          <w:szCs w:val="22"/>
        </w:rPr>
        <w:t xml:space="preserve">errorism are displayed. </w:t>
      </w:r>
      <w:r w:rsidR="009C48C8">
        <w:rPr>
          <w:sz w:val="22"/>
          <w:szCs w:val="22"/>
        </w:rPr>
        <w:t>Median effect size</w:t>
      </w:r>
      <w:r w:rsidRPr="00F137B8">
        <w:rPr>
          <w:sz w:val="22"/>
          <w:szCs w:val="22"/>
        </w:rPr>
        <w:t xml:space="preserve"> denotes the median standardized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9C48C8">
        <w:rPr>
          <w:sz w:val="22"/>
          <w:szCs w:val="22"/>
        </w:rPr>
        <w:t>n</w:t>
      </w:r>
      <w:r w:rsidRPr="00F137B8">
        <w:rPr>
          <w:sz w:val="22"/>
          <w:szCs w:val="22"/>
        </w:rPr>
        <w:t xml:space="preserve">umber of </w:t>
      </w:r>
      <w:r w:rsidR="009C48C8">
        <w:rPr>
          <w:sz w:val="22"/>
          <w:szCs w:val="22"/>
        </w:rPr>
        <w:t>a</w:t>
      </w:r>
      <w:r w:rsidRPr="00F137B8">
        <w:rPr>
          <w:sz w:val="22"/>
          <w:szCs w:val="22"/>
        </w:rPr>
        <w:t>s-</w:t>
      </w:r>
      <w:r w:rsidR="009C48C8">
        <w:rPr>
          <w:sz w:val="22"/>
          <w:szCs w:val="22"/>
        </w:rPr>
        <w:t>e</w:t>
      </w:r>
      <w:r w:rsidRPr="00F137B8">
        <w:rPr>
          <w:sz w:val="22"/>
          <w:szCs w:val="22"/>
        </w:rPr>
        <w:t xml:space="preserve">xtreme </w:t>
      </w:r>
      <w:r w:rsidR="009C48C8">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73F2D0C" w14:textId="77777777" w:rsidR="00D63A29" w:rsidRPr="00F137B8" w:rsidRDefault="00D63A29">
      <w:pPr>
        <w:rPr>
          <w:sz w:val="22"/>
          <w:szCs w:val="22"/>
        </w:rPr>
      </w:pPr>
    </w:p>
    <w:p w14:paraId="4DB02629" w14:textId="77777777" w:rsidR="00D63A29" w:rsidRPr="00F137B8" w:rsidRDefault="00000000">
      <w:pPr>
        <w:ind w:firstLine="0"/>
        <w:rPr>
          <w:i/>
          <w:sz w:val="22"/>
          <w:szCs w:val="22"/>
        </w:rPr>
      </w:pPr>
      <w:r w:rsidRPr="00143339">
        <w:br w:type="page"/>
      </w:r>
    </w:p>
    <w:p w14:paraId="298389EF" w14:textId="1B525F27" w:rsidR="00D63A29" w:rsidRPr="004E1A36" w:rsidRDefault="00000000">
      <w:pPr>
        <w:ind w:firstLine="0"/>
        <w:rPr>
          <w:bCs/>
          <w:sz w:val="22"/>
          <w:szCs w:val="22"/>
        </w:rPr>
      </w:pPr>
      <w:r w:rsidRPr="004E1A36">
        <w:rPr>
          <w:bCs/>
          <w:sz w:val="22"/>
          <w:szCs w:val="22"/>
        </w:rPr>
        <w:lastRenderedPageBreak/>
        <w:t>Figure 2</w:t>
      </w:r>
      <w:r w:rsidR="004E1A36">
        <w:rPr>
          <w:bCs/>
          <w:sz w:val="22"/>
          <w:szCs w:val="22"/>
        </w:rPr>
        <w:t>.</w:t>
      </w:r>
      <w:r w:rsidRPr="004E1A36">
        <w:rPr>
          <w:bCs/>
          <w:sz w:val="22"/>
          <w:szCs w:val="22"/>
        </w:rPr>
        <w:t xml:space="preserve">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i</w:t>
      </w:r>
      <w:r w:rsidRPr="00F137B8">
        <w:rPr>
          <w:i/>
          <w:sz w:val="22"/>
          <w:szCs w:val="22"/>
        </w:rPr>
        <w:t>nnovation</w:t>
      </w:r>
    </w:p>
    <w:p w14:paraId="364F62ED" w14:textId="77777777" w:rsidR="00D63A29" w:rsidRPr="00F137B8" w:rsidRDefault="00000000">
      <w:pPr>
        <w:ind w:firstLine="0"/>
        <w:jc w:val="center"/>
        <w:rPr>
          <w:sz w:val="22"/>
          <w:szCs w:val="22"/>
        </w:rPr>
      </w:pPr>
      <w:r w:rsidRPr="00F137B8">
        <w:rPr>
          <w:noProof/>
          <w:sz w:val="22"/>
          <w:szCs w:val="22"/>
        </w:rPr>
        <w:drawing>
          <wp:inline distT="114300" distB="114300" distL="114300" distR="114300" wp14:anchorId="6746E2B6" wp14:editId="25743BD5">
            <wp:extent cx="5479162" cy="616178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79162" cy="6161782"/>
                    </a:xfrm>
                    <a:prstGeom prst="rect">
                      <a:avLst/>
                    </a:prstGeom>
                    <a:ln/>
                  </pic:spPr>
                </pic:pic>
              </a:graphicData>
            </a:graphic>
          </wp:inline>
        </w:drawing>
      </w:r>
    </w:p>
    <w:p w14:paraId="1E92F46B" w14:textId="15849225"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The bottom panel shows the model choices each specification corresponds to: if specification </w:t>
      </w:r>
      <w:r w:rsidRPr="00F137B8">
        <w:rPr>
          <w:i/>
          <w:sz w:val="22"/>
          <w:szCs w:val="22"/>
        </w:rPr>
        <w:t xml:space="preserve">k </w:t>
      </w:r>
      <w:r w:rsidRPr="00F137B8">
        <w:rPr>
          <w:sz w:val="22"/>
          <w:szCs w:val="22"/>
        </w:rPr>
        <w:t>ha</w:t>
      </w:r>
      <w:r w:rsidR="007D51AA">
        <w:rPr>
          <w:sz w:val="22"/>
          <w:szCs w:val="22"/>
        </w:rPr>
        <w:t>s</w:t>
      </w:r>
      <w:r w:rsidRPr="00F137B8">
        <w:rPr>
          <w:sz w:val="22"/>
          <w:szCs w:val="22"/>
        </w:rPr>
        <w:t xml:space="preserve"> the model combination of [using male courage aggregate; controlling education as IPUMS-I literacy rate; controlling economics as UN GDP </w:t>
      </w:r>
      <w:r w:rsidRPr="00F137B8">
        <w:rPr>
          <w:i/>
          <w:sz w:val="22"/>
          <w:szCs w:val="22"/>
        </w:rPr>
        <w:t>per capita</w:t>
      </w:r>
      <w:r w:rsidRPr="00F137B8">
        <w:rPr>
          <w:sz w:val="22"/>
          <w:szCs w:val="22"/>
        </w:rPr>
        <w:t>; not controlling urbanization], a corresponding dot appear</w:t>
      </w:r>
      <w:r w:rsidR="007D51AA">
        <w:rPr>
          <w:sz w:val="22"/>
          <w:szCs w:val="22"/>
        </w:rPr>
        <w:t>s</w:t>
      </w:r>
      <w:r w:rsidRPr="00F137B8">
        <w:rPr>
          <w:sz w:val="22"/>
          <w:szCs w:val="22"/>
        </w:rPr>
        <w:t xml:space="preserve"> at position </w:t>
      </w:r>
      <w:r w:rsidRPr="00F137B8">
        <w:rPr>
          <w:i/>
          <w:sz w:val="22"/>
          <w:szCs w:val="22"/>
        </w:rPr>
        <w:t xml:space="preserve">k </w:t>
      </w:r>
      <w:r w:rsidRPr="00F137B8">
        <w:rPr>
          <w:sz w:val="22"/>
          <w:szCs w:val="22"/>
        </w:rPr>
        <w:t xml:space="preserve">on each horizontal line of model options. The vertical axis of the bottom panel lists all model </w:t>
      </w:r>
      <w:r w:rsidRPr="00F137B8">
        <w:rPr>
          <w:sz w:val="22"/>
          <w:szCs w:val="22"/>
        </w:rPr>
        <w:lastRenderedPageBreak/>
        <w:t>options grouped by the construct measured</w:t>
      </w:r>
      <w:r w:rsidR="007D51AA">
        <w:rPr>
          <w:sz w:val="22"/>
          <w:szCs w:val="22"/>
        </w:rPr>
        <w:t>.</w:t>
      </w:r>
      <w:r w:rsidRPr="00F137B8">
        <w:rPr>
          <w:sz w:val="22"/>
          <w:szCs w:val="22"/>
        </w:rPr>
        <w:t xml:space="preserve"> </w:t>
      </w:r>
      <w:r w:rsidR="007D51AA">
        <w:rPr>
          <w:sz w:val="22"/>
          <w:szCs w:val="22"/>
        </w:rPr>
        <w:t>F</w:t>
      </w:r>
      <w:r w:rsidRPr="00F137B8">
        <w:rPr>
          <w:sz w:val="22"/>
          <w:szCs w:val="22"/>
        </w:rPr>
        <w:t>or each specification, only one option per construct is chosen (dotted), which is why constructs with fewer model options (</w:t>
      </w:r>
      <w:r w:rsidRPr="00F137B8">
        <w:rPr>
          <w:i/>
          <w:sz w:val="22"/>
          <w:szCs w:val="22"/>
        </w:rPr>
        <w:t>e.g.</w:t>
      </w:r>
      <w:r w:rsidRPr="00F137B8">
        <w:rPr>
          <w:sz w:val="22"/>
          <w:szCs w:val="22"/>
        </w:rPr>
        <w:t xml:space="preserve">, </w:t>
      </w:r>
      <w:r w:rsidR="008538BA">
        <w:rPr>
          <w:sz w:val="22"/>
          <w:szCs w:val="22"/>
        </w:rPr>
        <w:t>c</w:t>
      </w:r>
      <w:r w:rsidRPr="00F137B8">
        <w:rPr>
          <w:sz w:val="22"/>
          <w:szCs w:val="22"/>
        </w:rPr>
        <w:t>ourage) appear to have denser specifications than constructs with more model options (</w:t>
      </w:r>
      <w:r w:rsidRPr="00F137B8">
        <w:rPr>
          <w:i/>
          <w:sz w:val="22"/>
          <w:szCs w:val="22"/>
        </w:rPr>
        <w:t>e.g.</w:t>
      </w:r>
      <w:r w:rsidRPr="00F137B8">
        <w:rPr>
          <w:sz w:val="22"/>
          <w:szCs w:val="22"/>
        </w:rPr>
        <w:t xml:space="preserve">, </w:t>
      </w:r>
      <w:r w:rsidR="009C48C8">
        <w:rPr>
          <w:sz w:val="22"/>
          <w:szCs w:val="22"/>
        </w:rPr>
        <w:t>e</w:t>
      </w:r>
      <w:r w:rsidRPr="00F137B8">
        <w:rPr>
          <w:sz w:val="22"/>
          <w:szCs w:val="22"/>
        </w:rPr>
        <w:t>ducation).</w:t>
      </w:r>
      <w:r w:rsidRPr="00143339">
        <w:br w:type="page"/>
      </w:r>
    </w:p>
    <w:p w14:paraId="4567F773" w14:textId="1B2C5799" w:rsidR="00D63A29" w:rsidRPr="004E1A36" w:rsidRDefault="004E1A36">
      <w:pPr>
        <w:ind w:firstLine="0"/>
        <w:rPr>
          <w:bCs/>
          <w:sz w:val="22"/>
          <w:szCs w:val="22"/>
        </w:rPr>
      </w:pPr>
      <w:r w:rsidRPr="004E1A36">
        <w:rPr>
          <w:bCs/>
          <w:sz w:val="22"/>
          <w:szCs w:val="22"/>
        </w:rPr>
        <w:lastRenderedPageBreak/>
        <w:t xml:space="preserve">Figure 3.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t</w:t>
      </w:r>
      <w:r w:rsidRPr="00F137B8">
        <w:rPr>
          <w:i/>
          <w:sz w:val="22"/>
          <w:szCs w:val="22"/>
        </w:rPr>
        <w:t>errorism</w:t>
      </w:r>
    </w:p>
    <w:p w14:paraId="4FEDB6DF" w14:textId="77777777" w:rsidR="00EC3B64" w:rsidRDefault="00000000">
      <w:pPr>
        <w:ind w:firstLine="0"/>
        <w:jc w:val="center"/>
        <w:rPr>
          <w:sz w:val="22"/>
          <w:szCs w:val="22"/>
        </w:rPr>
      </w:pPr>
      <w:commentRangeStart w:id="132"/>
      <w:commentRangeStart w:id="133"/>
      <w:r>
        <w:rPr>
          <w:noProof/>
          <w:sz w:val="22"/>
          <w:szCs w:val="22"/>
        </w:rPr>
        <w:drawing>
          <wp:inline distT="114300" distB="114300" distL="114300" distR="114300" wp14:anchorId="6D8D6459" wp14:editId="644F9447">
            <wp:extent cx="5456025" cy="6142732"/>
            <wp:effectExtent l="0" t="0" r="0" b="0"/>
            <wp:docPr id="1992925045" name="Picture 199292504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56025" cy="6142732"/>
                    </a:xfrm>
                    <a:prstGeom prst="rect">
                      <a:avLst/>
                    </a:prstGeom>
                    <a:ln/>
                  </pic:spPr>
                </pic:pic>
              </a:graphicData>
            </a:graphic>
          </wp:inline>
        </w:drawing>
      </w:r>
      <w:commentRangeEnd w:id="132"/>
      <w:r w:rsidR="00A85935">
        <w:rPr>
          <w:rStyle w:val="CommentReference"/>
        </w:rPr>
        <w:commentReference w:id="132"/>
      </w:r>
      <w:commentRangeEnd w:id="133"/>
      <w:r w:rsidR="005A1887">
        <w:rPr>
          <w:rStyle w:val="CommentReference"/>
        </w:rPr>
        <w:commentReference w:id="133"/>
      </w:r>
    </w:p>
    <w:p w14:paraId="768ABF4A" w14:textId="0EFF262E"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potential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w:t>
      </w:r>
    </w:p>
    <w:p w14:paraId="43D97597" w14:textId="77777777" w:rsidR="00D63A29" w:rsidRPr="00F137B8" w:rsidRDefault="00000000">
      <w:pPr>
        <w:pStyle w:val="Heading1"/>
        <w:rPr>
          <w:sz w:val="22"/>
          <w:szCs w:val="22"/>
        </w:rPr>
      </w:pPr>
      <w:bookmarkStart w:id="134" w:name="_8kee7tsrfa1b" w:colFirst="0" w:colLast="0"/>
      <w:bookmarkEnd w:id="134"/>
      <w:r w:rsidRPr="00143339">
        <w:br w:type="page"/>
      </w:r>
    </w:p>
    <w:p w14:paraId="0880F781" w14:textId="77777777" w:rsidR="00D63A29" w:rsidRPr="00F137B8" w:rsidRDefault="00000000">
      <w:pPr>
        <w:pStyle w:val="Heading1"/>
        <w:rPr>
          <w:sz w:val="22"/>
          <w:szCs w:val="22"/>
        </w:rPr>
      </w:pPr>
      <w:bookmarkStart w:id="135" w:name="_i8e0803qgz9g" w:colFirst="0" w:colLast="0"/>
      <w:bookmarkEnd w:id="135"/>
      <w:r w:rsidRPr="00F137B8">
        <w:rPr>
          <w:sz w:val="22"/>
          <w:szCs w:val="22"/>
        </w:rPr>
        <w:lastRenderedPageBreak/>
        <w:t>Discussion</w:t>
      </w:r>
    </w:p>
    <w:p w14:paraId="56A3B494" w14:textId="637DDE2B" w:rsidR="00D63A29" w:rsidRDefault="00521FB4" w:rsidP="00521FB4">
      <w:pPr>
        <w:rPr>
          <w:sz w:val="22"/>
          <w:szCs w:val="22"/>
        </w:rPr>
      </w:pPr>
      <w:r>
        <w:rPr>
          <w:sz w:val="22"/>
          <w:szCs w:val="22"/>
        </w:rPr>
        <w:t xml:space="preserve">Based on aggregated responses of over 1.5 million individuals from 80 countries, we show that </w:t>
      </w:r>
      <w:r w:rsidR="00256372">
        <w:rPr>
          <w:sz w:val="22"/>
          <w:szCs w:val="22"/>
        </w:rPr>
        <w:t>n</w:t>
      </w:r>
      <w:r>
        <w:rPr>
          <w:sz w:val="22"/>
          <w:szCs w:val="22"/>
        </w:rPr>
        <w:t xml:space="preserve">ational </w:t>
      </w:r>
      <w:r w:rsidR="00256372">
        <w:rPr>
          <w:sz w:val="22"/>
          <w:szCs w:val="22"/>
        </w:rPr>
        <w:t>c</w:t>
      </w:r>
      <w:r>
        <w:rPr>
          <w:sz w:val="22"/>
          <w:szCs w:val="22"/>
        </w:rPr>
        <w:t xml:space="preserve">ourage varies meaningfully around the globe. Pockets of elevated </w:t>
      </w:r>
      <w:r w:rsidR="00256372">
        <w:rPr>
          <w:sz w:val="22"/>
          <w:szCs w:val="22"/>
        </w:rPr>
        <w:t>n</w:t>
      </w:r>
      <w:r>
        <w:rPr>
          <w:sz w:val="22"/>
          <w:szCs w:val="22"/>
        </w:rPr>
        <w:t xml:space="preserve">ational </w:t>
      </w:r>
      <w:r w:rsidR="00256372">
        <w:rPr>
          <w:sz w:val="22"/>
          <w:szCs w:val="22"/>
        </w:rPr>
        <w:t>c</w:t>
      </w:r>
      <w:r>
        <w:rPr>
          <w:sz w:val="22"/>
          <w:szCs w:val="22"/>
        </w:rPr>
        <w:t xml:space="preserve">ourage are observed in </w:t>
      </w:r>
      <w:r w:rsidRPr="00F137B8">
        <w:rPr>
          <w:sz w:val="22"/>
          <w:szCs w:val="22"/>
        </w:rPr>
        <w:t>Southern Europe, South Africa, and South and Southeast Asia</w:t>
      </w:r>
      <w:r>
        <w:rPr>
          <w:sz w:val="22"/>
          <w:szCs w:val="22"/>
        </w:rPr>
        <w:t xml:space="preserve">, </w:t>
      </w:r>
      <w:r w:rsidRPr="00F137B8">
        <w:rPr>
          <w:sz w:val="22"/>
          <w:szCs w:val="22"/>
        </w:rPr>
        <w:t>while</w:t>
      </w:r>
      <w:r>
        <w:rPr>
          <w:sz w:val="22"/>
          <w:szCs w:val="22"/>
        </w:rPr>
        <w:t xml:space="preserve"> lower levels of </w:t>
      </w:r>
      <w:r w:rsidR="00256372">
        <w:rPr>
          <w:sz w:val="22"/>
          <w:szCs w:val="22"/>
        </w:rPr>
        <w:t xml:space="preserve">national courage </w:t>
      </w:r>
      <w:r>
        <w:rPr>
          <w:sz w:val="22"/>
          <w:szCs w:val="22"/>
        </w:rPr>
        <w:t>emerge in</w:t>
      </w:r>
      <w:r w:rsidRPr="00F137B8">
        <w:rPr>
          <w:sz w:val="22"/>
          <w:szCs w:val="22"/>
        </w:rPr>
        <w:t xml:space="preserve"> Eastern Europe and Japan.</w:t>
      </w:r>
    </w:p>
    <w:p w14:paraId="4479635F" w14:textId="35F16338" w:rsidR="00082C93" w:rsidRDefault="00521FB4" w:rsidP="00082C93">
      <w:pPr>
        <w:rPr>
          <w:sz w:val="22"/>
          <w:szCs w:val="22"/>
        </w:rPr>
      </w:pPr>
      <w:r>
        <w:rPr>
          <w:sz w:val="22"/>
          <w:szCs w:val="22"/>
        </w:rPr>
        <w:t xml:space="preserve">Moreover, our findings suggest that </w:t>
      </w:r>
      <w:r w:rsidR="00256372">
        <w:rPr>
          <w:sz w:val="22"/>
          <w:szCs w:val="22"/>
        </w:rPr>
        <w:t xml:space="preserve">national courage </w:t>
      </w:r>
      <w:r>
        <w:rPr>
          <w:sz w:val="22"/>
          <w:szCs w:val="22"/>
        </w:rPr>
        <w:t>is a distinct element of national culture that is not captured by existing, established cultural dimensions. That is,</w:t>
      </w:r>
      <w:r w:rsidR="00082C93">
        <w:rPr>
          <w:sz w:val="22"/>
          <w:szCs w:val="22"/>
        </w:rPr>
        <w:t xml:space="preserve"> contrary to our pre-registered hypotheses, across 1,792 analytical models, </w:t>
      </w:r>
      <w:r w:rsidR="00256372">
        <w:rPr>
          <w:sz w:val="22"/>
          <w:szCs w:val="22"/>
        </w:rPr>
        <w:t xml:space="preserve">national courage </w:t>
      </w:r>
      <w:r w:rsidR="00082C93">
        <w:rPr>
          <w:sz w:val="22"/>
          <w:szCs w:val="22"/>
        </w:rPr>
        <w:t xml:space="preserve">was not statistically significantly associated with individualism or masculinity </w:t>
      </w:r>
      <w:r w:rsidR="00741A1F">
        <w:rPr>
          <w:sz w:val="22"/>
          <w:szCs w:val="22"/>
        </w:rPr>
        <w:fldChar w:fldCharType="begin"/>
      </w:r>
      <w:r w:rsidR="0073438F">
        <w:rPr>
          <w:sz w:val="22"/>
          <w:szCs w:val="22"/>
        </w:rPr>
        <w:instrText xml:space="preserve"> ADDIN ZOTERO_ITEM CSL_CITATION {"citationID":"Rvv79OLX","properties":{"formattedCitation":"(Hofstede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741A1F">
        <w:rPr>
          <w:sz w:val="22"/>
          <w:szCs w:val="22"/>
        </w:rPr>
        <w:fldChar w:fldCharType="separate"/>
      </w:r>
      <w:r w:rsidR="00741A1F">
        <w:rPr>
          <w:noProof/>
          <w:sz w:val="22"/>
          <w:szCs w:val="22"/>
        </w:rPr>
        <w:t>(Hofstede et al., 2005)</w:t>
      </w:r>
      <w:r w:rsidR="00741A1F">
        <w:rPr>
          <w:sz w:val="22"/>
          <w:szCs w:val="22"/>
        </w:rPr>
        <w:fldChar w:fldCharType="end"/>
      </w:r>
      <w:r w:rsidR="00741A1F">
        <w:rPr>
          <w:sz w:val="22"/>
          <w:szCs w:val="22"/>
        </w:rPr>
        <w:t>.</w:t>
      </w:r>
      <w:r w:rsidR="00082C93">
        <w:rPr>
          <w:sz w:val="22"/>
          <w:szCs w:val="22"/>
        </w:rPr>
        <w:t xml:space="preserve"> Moreover, exploratory follow-up analyses suggested that </w:t>
      </w:r>
      <w:r w:rsidR="00256372">
        <w:rPr>
          <w:sz w:val="22"/>
          <w:szCs w:val="22"/>
        </w:rPr>
        <w:t xml:space="preserve">national courage </w:t>
      </w:r>
      <w:r w:rsidR="00082C93">
        <w:rPr>
          <w:sz w:val="22"/>
          <w:szCs w:val="22"/>
        </w:rPr>
        <w:t xml:space="preserve">was also not statistically significantly associated with </w:t>
      </w:r>
      <w:r w:rsidR="00256372">
        <w:rPr>
          <w:sz w:val="22"/>
          <w:szCs w:val="22"/>
        </w:rPr>
        <w:t>t</w:t>
      </w:r>
      <w:r w:rsidR="00082C93">
        <w:rPr>
          <w:sz w:val="22"/>
          <w:szCs w:val="22"/>
        </w:rPr>
        <w:t>ightness-</w:t>
      </w:r>
      <w:r w:rsidR="00256372">
        <w:rPr>
          <w:sz w:val="22"/>
          <w:szCs w:val="22"/>
        </w:rPr>
        <w:t>l</w:t>
      </w:r>
      <w:r w:rsidR="00082C93">
        <w:rPr>
          <w:sz w:val="22"/>
          <w:szCs w:val="22"/>
        </w:rPr>
        <w:t xml:space="preserve">ooseness </w:t>
      </w:r>
      <w:r w:rsidR="00741A1F">
        <w:rPr>
          <w:sz w:val="22"/>
          <w:szCs w:val="22"/>
        </w:rPr>
        <w:fldChar w:fldCharType="begin"/>
      </w:r>
      <w:r w:rsidR="0073438F">
        <w:rPr>
          <w:sz w:val="22"/>
          <w:szCs w:val="22"/>
        </w:rPr>
        <w:instrText xml:space="preserve"> ADDIN ZOTERO_ITEM CSL_CITATION {"citationID":"q5Z7eYYI","properties":{"formattedCitation":"(Gelfand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00741A1F">
        <w:rPr>
          <w:sz w:val="22"/>
          <w:szCs w:val="22"/>
        </w:rPr>
        <w:fldChar w:fldCharType="separate"/>
      </w:r>
      <w:r w:rsidR="00741A1F">
        <w:rPr>
          <w:noProof/>
          <w:sz w:val="22"/>
          <w:szCs w:val="22"/>
        </w:rPr>
        <w:t>(Gelfand et al., 2006)</w:t>
      </w:r>
      <w:r w:rsidR="00741A1F">
        <w:rPr>
          <w:sz w:val="22"/>
          <w:szCs w:val="22"/>
        </w:rPr>
        <w:fldChar w:fldCharType="end"/>
      </w:r>
      <w:r w:rsidR="00741A1F">
        <w:rPr>
          <w:sz w:val="22"/>
          <w:szCs w:val="22"/>
        </w:rPr>
        <w:t xml:space="preserve">, </w:t>
      </w:r>
      <w:r w:rsidR="00082C93">
        <w:rPr>
          <w:sz w:val="22"/>
          <w:szCs w:val="22"/>
        </w:rPr>
        <w:t xml:space="preserve">suggesting that </w:t>
      </w:r>
      <w:r w:rsidR="00082C93" w:rsidRPr="00F137B8">
        <w:rPr>
          <w:sz w:val="22"/>
          <w:szCs w:val="22"/>
        </w:rPr>
        <w:t xml:space="preserve">a national culture of “persistence despite fear” is </w:t>
      </w:r>
      <w:r w:rsidR="00082C93">
        <w:rPr>
          <w:sz w:val="22"/>
          <w:szCs w:val="22"/>
        </w:rPr>
        <w:t xml:space="preserve">different </w:t>
      </w:r>
      <w:r w:rsidR="00082C93" w:rsidRPr="00F137B8">
        <w:rPr>
          <w:sz w:val="22"/>
          <w:szCs w:val="22"/>
        </w:rPr>
        <w:t xml:space="preserve">from </w:t>
      </w:r>
      <w:r w:rsidR="00082C93">
        <w:rPr>
          <w:sz w:val="22"/>
          <w:szCs w:val="22"/>
        </w:rPr>
        <w:t xml:space="preserve">(1) </w:t>
      </w:r>
      <w:r w:rsidR="00082C93" w:rsidRPr="00F137B8">
        <w:rPr>
          <w:sz w:val="22"/>
          <w:szCs w:val="22"/>
        </w:rPr>
        <w:t>having individual self-promotion due to weak in-group ties</w:t>
      </w:r>
      <w:r w:rsidR="00082C93">
        <w:rPr>
          <w:sz w:val="22"/>
          <w:szCs w:val="22"/>
        </w:rPr>
        <w:t xml:space="preserve">, (2) </w:t>
      </w:r>
      <w:r w:rsidR="00082C93" w:rsidRPr="00F137B8">
        <w:rPr>
          <w:sz w:val="22"/>
          <w:szCs w:val="22"/>
        </w:rPr>
        <w:t>greater challenge-seeking tendencies due to increased masculine gender-role</w:t>
      </w:r>
      <w:r w:rsidR="00082C93">
        <w:rPr>
          <w:sz w:val="22"/>
          <w:szCs w:val="22"/>
        </w:rPr>
        <w:t xml:space="preserve">s, and (3) cultural standards of latitude and permissiveness. Further corroborating this impression, those statistically significant associations that did emerge between </w:t>
      </w:r>
      <w:r w:rsidR="00256372">
        <w:rPr>
          <w:sz w:val="22"/>
          <w:szCs w:val="22"/>
        </w:rPr>
        <w:t xml:space="preserve">national courage </w:t>
      </w:r>
      <w:r w:rsidR="00082C93">
        <w:rPr>
          <w:sz w:val="22"/>
          <w:szCs w:val="22"/>
        </w:rPr>
        <w:t xml:space="preserve">and extant, established cultural dimensions (i.e., decreased </w:t>
      </w:r>
      <w:r w:rsidR="00082C93" w:rsidRPr="00F137B8">
        <w:rPr>
          <w:sz w:val="22"/>
          <w:szCs w:val="22"/>
        </w:rPr>
        <w:t>power distance, lower long-term orientation, lower uncertainty avoidance, and higher indulgence</w:t>
      </w:r>
      <w:r w:rsidR="00082C93">
        <w:rPr>
          <w:sz w:val="22"/>
          <w:szCs w:val="22"/>
        </w:rPr>
        <w:t xml:space="preserve">) where all of small-to-moderate magnitude, highlighting that – while loosely connected to other cultural constructs – </w:t>
      </w:r>
      <w:r w:rsidR="00256372">
        <w:rPr>
          <w:sz w:val="22"/>
          <w:szCs w:val="22"/>
        </w:rPr>
        <w:t xml:space="preserve">national courage </w:t>
      </w:r>
      <w:r w:rsidR="00082C93">
        <w:rPr>
          <w:sz w:val="22"/>
          <w:szCs w:val="22"/>
        </w:rPr>
        <w:t>appears to occupy its own unique spot within the conceptual space of national culture.</w:t>
      </w:r>
    </w:p>
    <w:p w14:paraId="6BF6BE52" w14:textId="465978B8" w:rsidR="00082C93" w:rsidRPr="00F137B8" w:rsidRDefault="00082C93" w:rsidP="00521FB4">
      <w:pPr>
        <w:rPr>
          <w:sz w:val="22"/>
          <w:szCs w:val="22"/>
        </w:rPr>
      </w:pPr>
      <w:r>
        <w:rPr>
          <w:sz w:val="22"/>
          <w:szCs w:val="22"/>
        </w:rPr>
        <w:t xml:space="preserve">Importantly, our work further shows that </w:t>
      </w:r>
      <w:r w:rsidR="00256372">
        <w:rPr>
          <w:sz w:val="22"/>
          <w:szCs w:val="22"/>
        </w:rPr>
        <w:t xml:space="preserve">national courage </w:t>
      </w:r>
      <w:r>
        <w:rPr>
          <w:sz w:val="22"/>
          <w:szCs w:val="22"/>
        </w:rPr>
        <w:t xml:space="preserve">may not only be an unstudied cultural dimension in its own right, but one that has meaningful societal implications in theoretically cogent ways. </w:t>
      </w:r>
    </w:p>
    <w:p w14:paraId="02F74C5C" w14:textId="3FB44DA6" w:rsidR="00D63A29" w:rsidRPr="00F137B8" w:rsidRDefault="00082C93">
      <w:pPr>
        <w:rPr>
          <w:sz w:val="22"/>
          <w:szCs w:val="22"/>
        </w:rPr>
      </w:pPr>
      <w:r>
        <w:rPr>
          <w:sz w:val="22"/>
          <w:szCs w:val="22"/>
        </w:rPr>
        <w:t xml:space="preserve">Specifically, we predicted, pre-registered, and observed, that </w:t>
      </w:r>
      <w:r w:rsidRPr="00F137B8">
        <w:rPr>
          <w:sz w:val="22"/>
          <w:szCs w:val="22"/>
        </w:rPr>
        <w:t xml:space="preserve">higher national courage </w:t>
      </w:r>
      <w:r w:rsidR="00167452">
        <w:rPr>
          <w:sz w:val="22"/>
          <w:szCs w:val="22"/>
        </w:rPr>
        <w:t>was</w:t>
      </w:r>
      <w:r w:rsidRPr="00F137B8">
        <w:rPr>
          <w:sz w:val="22"/>
          <w:szCs w:val="22"/>
        </w:rPr>
        <w:t xml:space="preserve"> associated with higher national innovation, lending support to the theoretical underpinning that a national cultural norm of “persistence despite fear” is conducive to innovation. This replicates the region-level findings that regional aggregate courage is associated with entrepreneurial innovation </w:t>
      </w:r>
      <w:r w:rsidRPr="00F137B8">
        <w:rPr>
          <w:sz w:val="22"/>
          <w:szCs w:val="22"/>
        </w:rPr>
        <w:fldChar w:fldCharType="begin"/>
      </w:r>
      <w:r w:rsidR="0073438F">
        <w:rPr>
          <w:sz w:val="22"/>
          <w:szCs w:val="22"/>
        </w:rPr>
        <w:instrText xml:space="preserve"> ADDIN ZOTERO_ITEM CSL_CITATION {"citationID":"4CVmioMQ","properties":{"formattedCitation":"(Ebert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xml:space="preserve">, </w:t>
      </w:r>
      <w:r>
        <w:rPr>
          <w:sz w:val="22"/>
          <w:szCs w:val="22"/>
        </w:rPr>
        <w:t>affirming</w:t>
      </w:r>
      <w:r w:rsidRPr="00F137B8">
        <w:rPr>
          <w:sz w:val="22"/>
          <w:szCs w:val="22"/>
        </w:rPr>
        <w:t xml:space="preserve"> that a courageous culture remains important for innovation at the national level. Also, in agreement with our pre-registered hypothesis, higher national courage </w:t>
      </w:r>
      <w:r w:rsidR="00167452">
        <w:rPr>
          <w:sz w:val="22"/>
          <w:szCs w:val="22"/>
        </w:rPr>
        <w:t>was</w:t>
      </w:r>
      <w:r w:rsidRPr="00F137B8">
        <w:rPr>
          <w:sz w:val="22"/>
          <w:szCs w:val="22"/>
        </w:rPr>
        <w:t xml:space="preserve"> associated with higher national </w:t>
      </w:r>
      <w:r w:rsidRPr="00F137B8">
        <w:rPr>
          <w:sz w:val="22"/>
          <w:szCs w:val="22"/>
        </w:rPr>
        <w:lastRenderedPageBreak/>
        <w:t>levels of terrorism. This supports the theoretical prediction of the “dark side” of courage, where</w:t>
      </w:r>
      <w:r w:rsidR="00167452">
        <w:rPr>
          <w:sz w:val="22"/>
          <w:szCs w:val="22"/>
        </w:rPr>
        <w:t>in</w:t>
      </w:r>
      <w:r w:rsidRPr="00F137B8">
        <w:rPr>
          <w:sz w:val="22"/>
          <w:szCs w:val="22"/>
        </w:rPr>
        <w:t xml:space="preserve"> cour</w:t>
      </w:r>
      <w:r w:rsidR="00167452">
        <w:rPr>
          <w:sz w:val="22"/>
          <w:szCs w:val="22"/>
        </w:rPr>
        <w:t>a</w:t>
      </w:r>
      <w:r w:rsidRPr="00F137B8">
        <w:rPr>
          <w:sz w:val="22"/>
          <w:szCs w:val="22"/>
        </w:rPr>
        <w:t xml:space="preserve">ge can not only promote positive persistence despite fear in making innovative breakthroughs, but also allow those with extreme beliefs to persist in terrorist activities despite </w:t>
      </w:r>
      <w:r w:rsidR="00167452">
        <w:rPr>
          <w:sz w:val="22"/>
          <w:szCs w:val="22"/>
        </w:rPr>
        <w:t>the evident risks associated with engaging in such behaviors</w:t>
      </w:r>
      <w:r w:rsidRPr="00F137B8">
        <w:rPr>
          <w:sz w:val="22"/>
          <w:szCs w:val="22"/>
        </w:rPr>
        <w:t xml:space="preserve">. </w:t>
      </w:r>
    </w:p>
    <w:p w14:paraId="64390E08" w14:textId="34F8B9BC" w:rsidR="00D63A29" w:rsidRPr="00F137B8" w:rsidRDefault="00000000" w:rsidP="00167452">
      <w:pPr>
        <w:rPr>
          <w:sz w:val="22"/>
          <w:szCs w:val="22"/>
        </w:rPr>
      </w:pPr>
      <w:r w:rsidRPr="00F137B8">
        <w:rPr>
          <w:sz w:val="22"/>
          <w:szCs w:val="22"/>
        </w:rPr>
        <w:t xml:space="preserve">Although the present work </w:t>
      </w:r>
      <w:r w:rsidR="00167452">
        <w:rPr>
          <w:sz w:val="22"/>
          <w:szCs w:val="22"/>
        </w:rPr>
        <w:t>strove</w:t>
      </w:r>
      <w:r w:rsidR="00167452" w:rsidRPr="00F137B8">
        <w:rPr>
          <w:sz w:val="22"/>
          <w:szCs w:val="22"/>
        </w:rPr>
        <w:t xml:space="preserve"> </w:t>
      </w:r>
      <w:r w:rsidRPr="00F137B8">
        <w:rPr>
          <w:sz w:val="22"/>
          <w:szCs w:val="22"/>
        </w:rPr>
        <w:t xml:space="preserve">to </w:t>
      </w:r>
      <w:r w:rsidR="00167452">
        <w:rPr>
          <w:sz w:val="22"/>
          <w:szCs w:val="22"/>
        </w:rPr>
        <w:t>yield</w:t>
      </w:r>
      <w:r w:rsidRPr="00F137B8">
        <w:rPr>
          <w:sz w:val="22"/>
          <w:szCs w:val="22"/>
        </w:rPr>
        <w:t xml:space="preserve"> robust</w:t>
      </w:r>
      <w:r w:rsidR="00167452">
        <w:rPr>
          <w:sz w:val="22"/>
          <w:szCs w:val="22"/>
        </w:rPr>
        <w:t xml:space="preserve">, replicable, and </w:t>
      </w:r>
      <w:r w:rsidR="00741A1F">
        <w:rPr>
          <w:sz w:val="22"/>
          <w:szCs w:val="22"/>
        </w:rPr>
        <w:t>generalizable</w:t>
      </w:r>
      <w:r w:rsidRPr="00F137B8">
        <w:rPr>
          <w:sz w:val="22"/>
          <w:szCs w:val="22"/>
        </w:rPr>
        <w:t xml:space="preserve"> results by </w:t>
      </w:r>
      <w:r w:rsidR="00167452">
        <w:rPr>
          <w:sz w:val="22"/>
          <w:szCs w:val="22"/>
        </w:rPr>
        <w:t>harnessing</w:t>
      </w:r>
      <w:r w:rsidR="00167452" w:rsidRPr="00F137B8">
        <w:rPr>
          <w:sz w:val="22"/>
          <w:szCs w:val="22"/>
        </w:rPr>
        <w:t xml:space="preserve"> </w:t>
      </w:r>
      <w:r w:rsidRPr="00F137B8">
        <w:rPr>
          <w:sz w:val="22"/>
          <w:szCs w:val="22"/>
        </w:rPr>
        <w:t xml:space="preserve">a large-scale dataset and methods that aim to consider and reduce potential analytical biases, several limitations remain. While the Harry Potter themed survey has a global reach, the survey </w:t>
      </w:r>
      <w:r w:rsidR="00167452">
        <w:rPr>
          <w:sz w:val="22"/>
          <w:szCs w:val="22"/>
        </w:rPr>
        <w:t>was</w:t>
      </w:r>
      <w:r w:rsidRPr="00F137B8">
        <w:rPr>
          <w:sz w:val="22"/>
          <w:szCs w:val="22"/>
        </w:rPr>
        <w:t xml:space="preserve"> only conducted in English, so that the data collection process inevitably selects for those with English proficiency, internet access, and interest in Harry Potter. However, sample representativeness is a challenge for all survey studies; here, the popularity of the Harry Potter franchise in fact allowed the inclusion of over a million participants and thereby allowed robust age-and-gender weighting of aggregates to reduce sampling bias, </w:t>
      </w:r>
      <w:r w:rsidR="00167452">
        <w:rPr>
          <w:sz w:val="22"/>
          <w:szCs w:val="22"/>
        </w:rPr>
        <w:t xml:space="preserve">illustrating </w:t>
      </w:r>
      <w:r w:rsidRPr="00F137B8">
        <w:rPr>
          <w:sz w:val="22"/>
          <w:szCs w:val="22"/>
        </w:rPr>
        <w:t>how internet-based survey</w:t>
      </w:r>
      <w:r w:rsidR="00167452">
        <w:rPr>
          <w:sz w:val="22"/>
          <w:szCs w:val="22"/>
        </w:rPr>
        <w:t>s</w:t>
      </w:r>
      <w:r w:rsidRPr="00F137B8">
        <w:rPr>
          <w:sz w:val="22"/>
          <w:szCs w:val="22"/>
        </w:rPr>
        <w:t xml:space="preserve"> can contribute to psychological research in general </w:t>
      </w:r>
      <w:r w:rsidRPr="00F137B8">
        <w:rPr>
          <w:sz w:val="22"/>
          <w:szCs w:val="22"/>
        </w:rPr>
        <w:fldChar w:fldCharType="begin"/>
      </w:r>
      <w:r w:rsidR="0073438F">
        <w:rPr>
          <w:sz w:val="22"/>
          <w:szCs w:val="22"/>
        </w:rPr>
        <w:instrText xml:space="preserve"> ADDIN ZOTERO_ITEM CSL_CITATION {"citationID":"EEgjdBrd","properties":{"formattedCitation":"(Gosling et al., 2004)","plainCitation":"(Gosling et al., 2004)","noteIndex":0},"citationItems":[{"id":121,"uris":["http://zotero.org/users/11894436/items/NR3XCFD7"],"itemData":{"id":121,"type":"article-journal","container-title":"American Psychologist","issue":"2","note":"publisher: American Psychological Association","page":"93","title":"Should we trust web-based studies? A comparative analysis of six preconceptions about internet questionnaires.","volume":"59","author":[{"family":"Gosling","given":"Samuel D"},{"family":"Vazire","given":"Simine"},{"family":"Srivastava","given":"Sanjay"},{"family":"John","given":"Oliver P"}],"issued":{"date-parts":[["2004"]]}}}],"schema":"https://github.com/citation-style-language/schema/raw/master/csl-citation.json"} </w:instrText>
      </w:r>
      <w:r w:rsidRPr="00F137B8">
        <w:rPr>
          <w:sz w:val="22"/>
          <w:szCs w:val="22"/>
        </w:rPr>
        <w:fldChar w:fldCharType="separate"/>
      </w:r>
      <w:r w:rsidR="00F137B8" w:rsidRPr="00F137B8">
        <w:rPr>
          <w:sz w:val="22"/>
          <w:szCs w:val="22"/>
        </w:rPr>
        <w:t>(Gosling et al., 2004)</w:t>
      </w:r>
      <w:r w:rsidRPr="00F137B8">
        <w:rPr>
          <w:sz w:val="22"/>
          <w:szCs w:val="22"/>
        </w:rPr>
        <w:fldChar w:fldCharType="end"/>
      </w:r>
      <w:r w:rsidRPr="00F137B8">
        <w:rPr>
          <w:sz w:val="22"/>
          <w:szCs w:val="22"/>
        </w:rPr>
        <w:t>.</w:t>
      </w:r>
      <w:r w:rsidR="00167452">
        <w:rPr>
          <w:sz w:val="22"/>
          <w:szCs w:val="22"/>
        </w:rPr>
        <w:t xml:space="preserve"> As with all cross-cultural psychological comparisons based on aggregated self-reports, some caution should also be exercised when interpreting findings due to potentially distorting influences of </w:t>
      </w:r>
      <w:r w:rsidRPr="00F137B8">
        <w:rPr>
          <w:sz w:val="22"/>
          <w:szCs w:val="22"/>
        </w:rPr>
        <w:t>reference-group effect</w:t>
      </w:r>
      <w:r w:rsidR="00167452">
        <w:rPr>
          <w:sz w:val="22"/>
          <w:szCs w:val="22"/>
        </w:rPr>
        <w:t>s</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{"citationID":"Q6Kbggkg","properties":{"formattedCitation":"(Heine et al., 2002; Heine &amp; Buchtel, 2009)","plainCitation":"(Heine et al., 2002; Heine &amp; Buchtel, 2009)","noteIndex":0},"citationItems":[{"id":351,"uris":["http://zotero.org/users/11894436/items/CLWT8VPW"],"itemData":{"id":351,"type":"article-journal","container-title":"Journal of personality and social psychology","issue":"6","note":"publisher: American Psychological Association","page":"903","source":"Google Scholar","title":"What's wrong with cross-cultural comparisons of subjective Likert scales?: The reference-group effect.","title-short":"What's wrong with cross-cultural comparisons of subjective Likert scales?","volume":"82","author":[{"family":"Heine","given":"Steven J."},{"family":"Lehman","given":"Darrin R."},{"family":"Peng","given":"Kaiping"},{"family":"Greenholtz","given":"Joe"}],"issued":{"date-parts":[["2002"]]}}},{"id":354,"uris":["http://zotero.org/users/11894436/items/9QBWE6T2"],"itemData":{"id":354,"type":"article-journal","container-title":"Annual review of psychology","note":"publisher: Annual Reviews","page":"369–394","source":"Google Scholar","title":"Personality: The universal and the culturally specific","title-short":"Personality","volume":"60","author":[{"family":"Heine","given":"Steven J."},{"family":"Buchtel","given":"Emma E."}],"issued":{"date-parts":[["2009"]]}}}],"schema":"https://github.com/citation-style-language/schema/raw/master/csl-citation.json"} </w:instrText>
      </w:r>
      <w:r w:rsidRPr="00F137B8">
        <w:rPr>
          <w:sz w:val="22"/>
          <w:szCs w:val="22"/>
        </w:rPr>
        <w:fldChar w:fldCharType="separate"/>
      </w:r>
      <w:r w:rsidR="00F137B8" w:rsidRPr="00F137B8">
        <w:rPr>
          <w:sz w:val="22"/>
          <w:szCs w:val="22"/>
        </w:rPr>
        <w:t xml:space="preserve">(Heine et al., 2002; Heine &amp; </w:t>
      </w:r>
      <w:proofErr w:type="spellStart"/>
      <w:r w:rsidR="00F137B8" w:rsidRPr="00F137B8">
        <w:rPr>
          <w:sz w:val="22"/>
          <w:szCs w:val="22"/>
        </w:rPr>
        <w:t>Buchtel</w:t>
      </w:r>
      <w:proofErr w:type="spellEnd"/>
      <w:r w:rsidR="00F137B8" w:rsidRPr="00F137B8">
        <w:rPr>
          <w:sz w:val="22"/>
          <w:szCs w:val="22"/>
        </w:rPr>
        <w:t>, 2009)</w:t>
      </w:r>
      <w:r w:rsidRPr="00F137B8">
        <w:rPr>
          <w:sz w:val="22"/>
          <w:szCs w:val="22"/>
        </w:rPr>
        <w:fldChar w:fldCharType="end"/>
      </w:r>
      <w:r w:rsidRPr="00F137B8">
        <w:rPr>
          <w:sz w:val="22"/>
          <w:szCs w:val="22"/>
        </w:rPr>
        <w:t xml:space="preserve">, </w:t>
      </w:r>
      <w:r w:rsidR="00167452">
        <w:rPr>
          <w:sz w:val="22"/>
          <w:szCs w:val="22"/>
        </w:rPr>
        <w:t>encapsulating the notion that</w:t>
      </w:r>
      <w:r w:rsidR="00167452" w:rsidRPr="00F137B8">
        <w:rPr>
          <w:sz w:val="22"/>
          <w:szCs w:val="22"/>
        </w:rPr>
        <w:t xml:space="preserve"> </w:t>
      </w:r>
      <w:r w:rsidRPr="00F137B8">
        <w:rPr>
          <w:sz w:val="22"/>
          <w:szCs w:val="22"/>
        </w:rPr>
        <w:t>people from different cultures may have different</w:t>
      </w:r>
      <w:r w:rsidR="00167452">
        <w:rPr>
          <w:sz w:val="22"/>
          <w:szCs w:val="22"/>
        </w:rPr>
        <w:t xml:space="preserve"> implicit</w:t>
      </w:r>
      <w:r w:rsidRPr="00F137B8">
        <w:rPr>
          <w:sz w:val="22"/>
          <w:szCs w:val="22"/>
        </w:rPr>
        <w:t xml:space="preserve"> standards</w:t>
      </w:r>
      <w:r w:rsidR="00167452">
        <w:rPr>
          <w:sz w:val="22"/>
          <w:szCs w:val="22"/>
        </w:rPr>
        <w:t xml:space="preserve"> of reference</w:t>
      </w:r>
      <w:r w:rsidRPr="00F137B8">
        <w:rPr>
          <w:sz w:val="22"/>
          <w:szCs w:val="22"/>
        </w:rPr>
        <w:t xml:space="preserve"> </w:t>
      </w:r>
      <w:r w:rsidR="00167452">
        <w:rPr>
          <w:sz w:val="22"/>
          <w:szCs w:val="22"/>
        </w:rPr>
        <w:t>when</w:t>
      </w:r>
      <w:r w:rsidRPr="00F137B8">
        <w:rPr>
          <w:sz w:val="22"/>
          <w:szCs w:val="22"/>
        </w:rPr>
        <w:t xml:space="preserve"> evaluating themselves</w:t>
      </w:r>
      <w:r w:rsidR="00167452">
        <w:rPr>
          <w:sz w:val="22"/>
          <w:szCs w:val="22"/>
        </w:rPr>
        <w:t xml:space="preserve"> relative to others</w:t>
      </w:r>
      <w:r w:rsidRPr="00F137B8">
        <w:rPr>
          <w:sz w:val="22"/>
          <w:szCs w:val="22"/>
        </w:rPr>
        <w:t xml:space="preserve">. </w:t>
      </w:r>
    </w:p>
    <w:p w14:paraId="7BDC33FA" w14:textId="430CEFAC" w:rsidR="00D63A29" w:rsidRPr="00F137B8" w:rsidRDefault="00000000">
      <w:pPr>
        <w:rPr>
          <w:sz w:val="22"/>
          <w:szCs w:val="22"/>
        </w:rPr>
      </w:pPr>
      <w:r w:rsidRPr="00F137B8">
        <w:rPr>
          <w:sz w:val="22"/>
          <w:szCs w:val="22"/>
        </w:rPr>
        <w:t xml:space="preserve">In addition, </w:t>
      </w:r>
      <w:r w:rsidR="00167452">
        <w:rPr>
          <w:sz w:val="22"/>
          <w:szCs w:val="22"/>
        </w:rPr>
        <w:t>al</w:t>
      </w:r>
      <w:r w:rsidRPr="00F137B8">
        <w:rPr>
          <w:sz w:val="22"/>
          <w:szCs w:val="22"/>
        </w:rPr>
        <w:t>though we f</w:t>
      </w:r>
      <w:r w:rsidR="00167452">
        <w:rPr>
          <w:sz w:val="22"/>
          <w:szCs w:val="22"/>
        </w:rPr>
        <w:t>ound</w:t>
      </w:r>
      <w:r w:rsidRPr="00F137B8">
        <w:rPr>
          <w:sz w:val="22"/>
          <w:szCs w:val="22"/>
        </w:rPr>
        <w:t xml:space="preserve"> that national courage </w:t>
      </w:r>
      <w:r w:rsidR="00167452">
        <w:rPr>
          <w:sz w:val="22"/>
          <w:szCs w:val="22"/>
        </w:rPr>
        <w:t>was</w:t>
      </w:r>
      <w:r w:rsidRPr="00F137B8">
        <w:rPr>
          <w:sz w:val="22"/>
          <w:szCs w:val="22"/>
        </w:rPr>
        <w:t xml:space="preserve"> positively associated with national terrorism, conceptual questions </w:t>
      </w:r>
      <w:r w:rsidR="00167452">
        <w:rPr>
          <w:sz w:val="22"/>
          <w:szCs w:val="22"/>
        </w:rPr>
        <w:t>concerning</w:t>
      </w:r>
      <w:r w:rsidRPr="00F137B8">
        <w:rPr>
          <w:sz w:val="22"/>
          <w:szCs w:val="22"/>
        </w:rPr>
        <w:t xml:space="preserve"> terrorism</w:t>
      </w:r>
      <w:r w:rsidR="00167452">
        <w:rPr>
          <w:sz w:val="22"/>
          <w:szCs w:val="22"/>
        </w:rPr>
        <w:t xml:space="preserve"> remain</w:t>
      </w:r>
      <w:r w:rsidRPr="00F137B8">
        <w:rPr>
          <w:sz w:val="22"/>
          <w:szCs w:val="22"/>
        </w:rPr>
        <w:t xml:space="preserve">. Terrorist activities are often committed abroad </w:t>
      </w:r>
      <w:r w:rsidRPr="00F137B8">
        <w:rPr>
          <w:sz w:val="22"/>
          <w:szCs w:val="22"/>
        </w:rPr>
        <w:fldChar w:fldCharType="begin"/>
      </w:r>
      <w:r w:rsidR="0073438F">
        <w:rPr>
          <w:sz w:val="22"/>
          <w:szCs w:val="22"/>
        </w:rPr>
        <w:instrText xml:space="preserve"> ADDIN ZOTERO_ITEM CSL_CITATION {"citationID":"3afMJvCn","properties":{"formattedCitation":"(Freilich et al., 2009; LaFree &amp; Dugan, 2007)","plainCitation":"(Freilich et al., 2009; LaFree &amp; Dugan, 2007)","noteIndex":0},"citationItems":[{"id":358,"uris":["http://zotero.org/users/11894436/items/HBH9GUWI"],"itemData":{"id":358,"type":"article-journal","container-title":"Terrorism and Political Violence","issue":"3","note":"publisher: Taylor &amp; Francis","page":"450–475","source":"Google Scholar","title":"Surveying American state police agencies about terrorism threats, terrorism sources, and terrorism definitions","volume":"21","author":[{"family":"Freilich","given":"Joshua D."},{"family":"Chermak","given":"Steven M."},{"family":"Simone Jr","given":"Joseph"}],"issued":{"date-parts":[["2009"]]}}},{"id":357,"uris":["http://zotero.org/users/11894436/items/P2M8R8EK"],"itemData":{"id":357,"type":"article-journal","container-title":"Terrorism and political violence","issue":"2","note":"publisher: Taylor &amp; Francis","page":"181–204","source":"Google Scholar","title":"Introducing the global terrorism database","volume":"19","author":[{"family":"LaFree","given":"Gary"},{"family":"Dugan","given":"Laura"}],"issued":{"date-parts":[["2007"]]}}}],"schema":"https://github.com/citation-style-language/schema/raw/master/csl-citation.json"}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Freilich</w:t>
      </w:r>
      <w:proofErr w:type="spellEnd"/>
      <w:r w:rsidR="00F137B8" w:rsidRPr="00F137B8">
        <w:rPr>
          <w:sz w:val="22"/>
          <w:szCs w:val="22"/>
        </w:rPr>
        <w:t xml:space="preserve"> et al., 2009; </w:t>
      </w:r>
      <w:proofErr w:type="spellStart"/>
      <w:r w:rsidR="00F137B8" w:rsidRPr="00F137B8">
        <w:rPr>
          <w:sz w:val="22"/>
          <w:szCs w:val="22"/>
        </w:rPr>
        <w:t>LaFree</w:t>
      </w:r>
      <w:proofErr w:type="spellEnd"/>
      <w:r w:rsidR="00F137B8" w:rsidRPr="00F137B8">
        <w:rPr>
          <w:sz w:val="22"/>
          <w:szCs w:val="22"/>
        </w:rPr>
        <w:t xml:space="preserve"> &amp; Dugan, 2007)</w:t>
      </w:r>
      <w:r w:rsidRPr="00F137B8">
        <w:rPr>
          <w:sz w:val="22"/>
          <w:szCs w:val="22"/>
        </w:rPr>
        <w:fldChar w:fldCharType="end"/>
      </w:r>
      <w:r w:rsidRPr="00F137B8">
        <w:rPr>
          <w:sz w:val="22"/>
          <w:szCs w:val="22"/>
        </w:rPr>
        <w:t xml:space="preserve">, which means that any theoretical influence of national culture on terrorism should be on terrorism committed by persons from the given country both domestically and abroad. </w:t>
      </w:r>
      <w:r w:rsidR="00167452">
        <w:rPr>
          <w:sz w:val="22"/>
          <w:szCs w:val="22"/>
        </w:rPr>
        <w:t>Regrettably</w:t>
      </w:r>
      <w:r w:rsidRPr="00F137B8">
        <w:rPr>
          <w:sz w:val="22"/>
          <w:szCs w:val="22"/>
        </w:rPr>
        <w:t>, we note that, to the best of our knowledge,</w:t>
      </w:r>
      <w:r w:rsidR="00167452">
        <w:rPr>
          <w:sz w:val="22"/>
          <w:szCs w:val="22"/>
        </w:rPr>
        <w:t xml:space="preserve"> in practice</w:t>
      </w:r>
      <w:r w:rsidRPr="00F137B8">
        <w:rPr>
          <w:sz w:val="22"/>
          <w:szCs w:val="22"/>
        </w:rPr>
        <w:t xml:space="preserve"> all internationally available terrorism scales measure terrorist activities occurring in each country rather than that conducted by persons from each country. The broader conceptual debate about whether national-level terrorism can be meaningfully measured is beyond the scope of the present work.</w:t>
      </w:r>
    </w:p>
    <w:p w14:paraId="49C30451" w14:textId="3AFB123D" w:rsidR="00D63A29" w:rsidRPr="00F137B8" w:rsidRDefault="00000000">
      <w:pPr>
        <w:rPr>
          <w:sz w:val="22"/>
          <w:szCs w:val="22"/>
        </w:rPr>
      </w:pPr>
      <w:r w:rsidRPr="00F137B8">
        <w:rPr>
          <w:sz w:val="22"/>
          <w:szCs w:val="22"/>
        </w:rPr>
        <w:lastRenderedPageBreak/>
        <w:t xml:space="preserve">Taken together, the present work contributes to cross-cultural research by establishing national courage as a conceptually and empirically distinct and consequential construct of national culture. This work shows that national courage 1) varies globally, 2) </w:t>
      </w:r>
      <w:r w:rsidR="00167452">
        <w:rPr>
          <w:sz w:val="22"/>
          <w:szCs w:val="22"/>
        </w:rPr>
        <w:t>occupies a unique position within the conceptual space of national culture</w:t>
      </w:r>
      <w:r w:rsidRPr="00F137B8">
        <w:rPr>
          <w:sz w:val="22"/>
          <w:szCs w:val="22"/>
        </w:rPr>
        <w:t>, and 3) has clear</w:t>
      </w:r>
      <w:r w:rsidR="00167452">
        <w:rPr>
          <w:sz w:val="22"/>
          <w:szCs w:val="22"/>
        </w:rPr>
        <w:t xml:space="preserve"> and robust</w:t>
      </w:r>
      <w:r w:rsidRPr="00F137B8">
        <w:rPr>
          <w:sz w:val="22"/>
          <w:szCs w:val="22"/>
        </w:rPr>
        <w:t xml:space="preserve"> associations with important societal outcomes. In addition, by adopting Specification Curve Analysis and a novel data collection method, th</w:t>
      </w:r>
      <w:r w:rsidR="00167452">
        <w:rPr>
          <w:sz w:val="22"/>
          <w:szCs w:val="22"/>
        </w:rPr>
        <w:t>e</w:t>
      </w:r>
      <w:r w:rsidRPr="00F137B8">
        <w:rPr>
          <w:sz w:val="22"/>
          <w:szCs w:val="22"/>
        </w:rPr>
        <w:t xml:space="preserve"> </w:t>
      </w:r>
      <w:r w:rsidR="00167452">
        <w:rPr>
          <w:sz w:val="22"/>
          <w:szCs w:val="22"/>
        </w:rPr>
        <w:t xml:space="preserve">current research </w:t>
      </w:r>
      <w:r w:rsidRPr="00F137B8">
        <w:rPr>
          <w:sz w:val="22"/>
          <w:szCs w:val="22"/>
        </w:rPr>
        <w:t>highlights the methodological importance of considering multiple possible analytical pathways in cross-cultural research where multiple measures have equal theoretical value. Future work may extend the understanding of national courage by relating it to other national-level societal outcomes.</w:t>
      </w:r>
    </w:p>
    <w:p w14:paraId="59897310" w14:textId="77777777" w:rsidR="00D63A29" w:rsidRPr="00F137B8" w:rsidRDefault="00000000">
      <w:pPr>
        <w:ind w:left="-20"/>
        <w:rPr>
          <w:sz w:val="22"/>
          <w:szCs w:val="22"/>
        </w:rPr>
      </w:pPr>
      <w:r w:rsidRPr="00F137B8">
        <w:rPr>
          <w:sz w:val="22"/>
          <w:szCs w:val="22"/>
        </w:rPr>
        <w:t xml:space="preserve"> </w:t>
      </w:r>
    </w:p>
    <w:p w14:paraId="09100C46" w14:textId="77777777" w:rsidR="00D63A29" w:rsidRPr="00F137B8" w:rsidRDefault="00000000">
      <w:pPr>
        <w:pStyle w:val="Heading1"/>
        <w:rPr>
          <w:sz w:val="22"/>
          <w:szCs w:val="22"/>
        </w:rPr>
      </w:pPr>
      <w:bookmarkStart w:id="136" w:name="_jl8g9oz1o08p" w:colFirst="0" w:colLast="0"/>
      <w:bookmarkEnd w:id="136"/>
      <w:r w:rsidRPr="00F137B8">
        <w:rPr>
          <w:sz w:val="22"/>
          <w:szCs w:val="22"/>
        </w:rPr>
        <w:t>Conclusion</w:t>
      </w:r>
    </w:p>
    <w:p w14:paraId="47B39CA4" w14:textId="3821D13A" w:rsidR="00D63A29" w:rsidRPr="00F137B8" w:rsidRDefault="00000000">
      <w:pPr>
        <w:rPr>
          <w:sz w:val="22"/>
          <w:szCs w:val="22"/>
        </w:rPr>
      </w:pPr>
      <w:r w:rsidRPr="00F137B8">
        <w:rPr>
          <w:sz w:val="22"/>
          <w:szCs w:val="22"/>
        </w:rPr>
        <w:t xml:space="preserve">As an individual trait, courage has been linked to many individual dispositions and outcomes. However, courage has not yet been compared cross-culturally or associated with societal dispositions and outcomes due to methodological challenges in measurement and analysis. The present work is thus, to the best of our knowledge, the very first to investigate the cross-cultural variation of courage and its associated cultural dispositions and societal outcomes. This work overcomes the methodological challenges by using a novel data-collection method and adopting the novel Specification Curve Analysis that can integrate multiple analytical possibilities. We establish national courage as a distinct construct of culture. National courage is found to vary substantially across 80 countries and is distinct from related established cultural dimensions of individualism and </w:t>
      </w:r>
      <w:proofErr w:type="gramStart"/>
      <w:r w:rsidRPr="00F137B8">
        <w:rPr>
          <w:sz w:val="22"/>
          <w:szCs w:val="22"/>
        </w:rPr>
        <w:t>masculinity, and</w:t>
      </w:r>
      <w:proofErr w:type="gramEnd"/>
      <w:r w:rsidRPr="00F137B8">
        <w:rPr>
          <w:sz w:val="22"/>
          <w:szCs w:val="22"/>
        </w:rPr>
        <w:t xml:space="preserve"> has small-to-moderate associations with the cultural dimensions of power distance, long-term orientation, uncertainty avoidance, and indulgence. A more courageous national culture appears to be associated with greater national innovation and also greater national terrorism. While still limited by sampling biases of participants, the present work highlights the potential for novel internet surveys to contribute to cross-cultural research by reaching a much wider audience. </w:t>
      </w:r>
    </w:p>
    <w:p w14:paraId="508D16CB" w14:textId="77777777" w:rsidR="00D63A29" w:rsidRPr="00F137B8" w:rsidRDefault="00D63A29">
      <w:pPr>
        <w:rPr>
          <w:sz w:val="22"/>
          <w:szCs w:val="22"/>
        </w:rPr>
      </w:pPr>
    </w:p>
    <w:p w14:paraId="288C5B98" w14:textId="77777777" w:rsidR="00D63A29" w:rsidRPr="00F137B8" w:rsidRDefault="00000000" w:rsidP="00612261">
      <w:pPr>
        <w:pStyle w:val="Heading1"/>
        <w:jc w:val="left"/>
        <w:rPr>
          <w:sz w:val="22"/>
          <w:szCs w:val="22"/>
        </w:rPr>
      </w:pPr>
      <w:bookmarkStart w:id="137" w:name="_8beyc2mwjd0n" w:colFirst="0" w:colLast="0"/>
      <w:bookmarkEnd w:id="137"/>
      <w:r w:rsidRPr="00143339">
        <w:br w:type="page"/>
      </w:r>
    </w:p>
    <w:p w14:paraId="2BA2AA24" w14:textId="77777777" w:rsidR="00D63A29" w:rsidRPr="00971A30" w:rsidRDefault="00000000">
      <w:pPr>
        <w:pStyle w:val="Heading1"/>
        <w:rPr>
          <w:sz w:val="22"/>
          <w:szCs w:val="22"/>
          <w:lang w:val="de-DE"/>
        </w:rPr>
      </w:pPr>
      <w:bookmarkStart w:id="138" w:name="_v4d389rgyieq" w:colFirst="0" w:colLast="0"/>
      <w:bookmarkEnd w:id="138"/>
      <w:r w:rsidRPr="00971A30">
        <w:rPr>
          <w:sz w:val="22"/>
          <w:szCs w:val="22"/>
          <w:lang w:val="de-DE"/>
        </w:rPr>
        <w:lastRenderedPageBreak/>
        <w:t>References</w:t>
      </w:r>
    </w:p>
    <w:p w14:paraId="12E58CFE" w14:textId="77777777" w:rsidR="0073438F" w:rsidRPr="0073438F" w:rsidRDefault="00000000" w:rsidP="0073438F">
      <w:pPr>
        <w:pStyle w:val="Bibliography"/>
      </w:pPr>
      <w:r w:rsidRPr="00F137B8">
        <w:rPr>
          <w:sz w:val="22"/>
          <w:szCs w:val="22"/>
        </w:rPr>
        <w:fldChar w:fldCharType="begin"/>
      </w:r>
      <w:r w:rsidR="00143339">
        <w:rPr>
          <w:sz w:val="22"/>
          <w:szCs w:val="22"/>
          <w:lang w:val="de-DE"/>
        </w:rPr>
        <w:instrText xml:space="preserve"> ADDIN ZOTERO_BIBL {"uncited":[],"omitted":[],"custom":[]} CSL_BIBLIOGRAPHY </w:instrText>
      </w:r>
      <w:r w:rsidRPr="00F137B8">
        <w:rPr>
          <w:sz w:val="22"/>
          <w:szCs w:val="22"/>
        </w:rPr>
        <w:fldChar w:fldCharType="separate"/>
      </w:r>
      <w:proofErr w:type="spellStart"/>
      <w:r w:rsidR="0073438F" w:rsidRPr="0073438F">
        <w:t>Berkessel</w:t>
      </w:r>
      <w:proofErr w:type="spellEnd"/>
      <w:r w:rsidR="0073438F" w:rsidRPr="0073438F">
        <w:t xml:space="preserve">, J. B., </w:t>
      </w:r>
      <w:proofErr w:type="spellStart"/>
      <w:r w:rsidR="0073438F" w:rsidRPr="0073438F">
        <w:t>Gebauer</w:t>
      </w:r>
      <w:proofErr w:type="spellEnd"/>
      <w:r w:rsidR="0073438F" w:rsidRPr="0073438F">
        <w:t xml:space="preserve">, J. E., </w:t>
      </w:r>
      <w:proofErr w:type="spellStart"/>
      <w:r w:rsidR="0073438F" w:rsidRPr="0073438F">
        <w:t>Joshanloo</w:t>
      </w:r>
      <w:proofErr w:type="spellEnd"/>
      <w:r w:rsidR="0073438F" w:rsidRPr="0073438F">
        <w:t xml:space="preserve">, M., </w:t>
      </w:r>
      <w:proofErr w:type="spellStart"/>
      <w:r w:rsidR="0073438F" w:rsidRPr="0073438F">
        <w:t>Bleidorn</w:t>
      </w:r>
      <w:proofErr w:type="spellEnd"/>
      <w:r w:rsidR="0073438F" w:rsidRPr="0073438F">
        <w:t xml:space="preserve">, W., Rentfrow, P. J., Potter, J., &amp; Gosling, S. D. (2021). National religiosity eases the psychological burden of poverty. </w:t>
      </w:r>
      <w:r w:rsidR="0073438F" w:rsidRPr="0073438F">
        <w:rPr>
          <w:i/>
          <w:iCs/>
        </w:rPr>
        <w:t>Proceedings of the National Academy of Sciences</w:t>
      </w:r>
      <w:r w:rsidR="0073438F" w:rsidRPr="0073438F">
        <w:t xml:space="preserve">, </w:t>
      </w:r>
      <w:r w:rsidR="0073438F" w:rsidRPr="0073438F">
        <w:rPr>
          <w:i/>
          <w:iCs/>
        </w:rPr>
        <w:t>118</w:t>
      </w:r>
      <w:r w:rsidR="0073438F" w:rsidRPr="0073438F">
        <w:t>(39).</w:t>
      </w:r>
    </w:p>
    <w:p w14:paraId="0B5EAFA3" w14:textId="77777777" w:rsidR="0073438F" w:rsidRPr="0073438F" w:rsidRDefault="0073438F" w:rsidP="0073438F">
      <w:pPr>
        <w:pStyle w:val="Bibliography"/>
      </w:pPr>
      <w:r w:rsidRPr="0073438F">
        <w:t xml:space="preserve">Bibi, A., &amp; </w:t>
      </w:r>
      <w:proofErr w:type="spellStart"/>
      <w:r w:rsidRPr="0073438F">
        <w:t>Afsar</w:t>
      </w:r>
      <w:proofErr w:type="spellEnd"/>
      <w:r w:rsidRPr="0073438F">
        <w:t xml:space="preserve">, B. (2020). </w:t>
      </w:r>
      <w:proofErr w:type="spellStart"/>
      <w:r w:rsidRPr="0073438F">
        <w:t>Behavioural</w:t>
      </w:r>
      <w:proofErr w:type="spellEnd"/>
      <w:r w:rsidRPr="0073438F">
        <w:t xml:space="preserve"> courage and its effect on innovative work </w:t>
      </w:r>
      <w:proofErr w:type="spellStart"/>
      <w:r w:rsidRPr="0073438F">
        <w:t>behaviour</w:t>
      </w:r>
      <w:proofErr w:type="spellEnd"/>
      <w:r w:rsidRPr="0073438F">
        <w:t xml:space="preserve"> of public sector employees: The role of managerial position and gender. </w:t>
      </w:r>
      <w:r w:rsidRPr="0073438F">
        <w:rPr>
          <w:i/>
          <w:iCs/>
        </w:rPr>
        <w:t>International Journal of Public Sector Performance Management</w:t>
      </w:r>
      <w:r w:rsidRPr="0073438F">
        <w:t xml:space="preserve">, </w:t>
      </w:r>
      <w:r w:rsidRPr="0073438F">
        <w:rPr>
          <w:i/>
          <w:iCs/>
        </w:rPr>
        <w:t>6</w:t>
      </w:r>
      <w:r w:rsidRPr="0073438F">
        <w:t>(1), 124–142.</w:t>
      </w:r>
    </w:p>
    <w:p w14:paraId="4A84BF01" w14:textId="77777777" w:rsidR="0073438F" w:rsidRPr="0073438F" w:rsidRDefault="0073438F" w:rsidP="0073438F">
      <w:pPr>
        <w:pStyle w:val="Bibliography"/>
      </w:pPr>
      <w:r w:rsidRPr="0073438F">
        <w:t xml:space="preserve">Boston Consulting Group, National Association of Manufacturers, &amp; The Manufacturing Institute. (2009). </w:t>
      </w:r>
      <w:r w:rsidRPr="0073438F">
        <w:rPr>
          <w:i/>
          <w:iCs/>
        </w:rPr>
        <w:t>The International Innovation Index</w:t>
      </w:r>
      <w:r w:rsidRPr="0073438F">
        <w:t>.</w:t>
      </w:r>
    </w:p>
    <w:p w14:paraId="61A06B71" w14:textId="77777777" w:rsidR="0073438F" w:rsidRPr="0073438F" w:rsidRDefault="0073438F" w:rsidP="0073438F">
      <w:pPr>
        <w:pStyle w:val="Bibliography"/>
      </w:pPr>
      <w:r w:rsidRPr="0073438F">
        <w:t xml:space="preserve">Chatterjee, S., Gupta, S. D., &amp; Upadhyay, P. (2020). Technology adoption and entrepreneurial orientation for rural women: Evidence from India. </w:t>
      </w:r>
      <w:r w:rsidRPr="0073438F">
        <w:rPr>
          <w:i/>
          <w:iCs/>
        </w:rPr>
        <w:t>Technological Forecasting and Social Change</w:t>
      </w:r>
      <w:r w:rsidRPr="0073438F">
        <w:t xml:space="preserve">, </w:t>
      </w:r>
      <w:r w:rsidRPr="0073438F">
        <w:rPr>
          <w:i/>
          <w:iCs/>
        </w:rPr>
        <w:t>160</w:t>
      </w:r>
      <w:r w:rsidRPr="0073438F">
        <w:t>, 120236.</w:t>
      </w:r>
    </w:p>
    <w:p w14:paraId="6246C556" w14:textId="77777777" w:rsidR="0073438F" w:rsidRPr="0073438F" w:rsidRDefault="0073438F" w:rsidP="0073438F">
      <w:pPr>
        <w:pStyle w:val="Bibliography"/>
      </w:pPr>
      <w:proofErr w:type="spellStart"/>
      <w:r w:rsidRPr="0073438F">
        <w:t>Chopik</w:t>
      </w:r>
      <w:proofErr w:type="spellEnd"/>
      <w:r w:rsidRPr="0073438F">
        <w:t xml:space="preserve">, W. J., O’Brien, E., &amp; Konrath, S. H. (2017). Differences in Empathic Concern and Perspective Taking Across 63           Countries. </w:t>
      </w:r>
      <w:r w:rsidRPr="0073438F">
        <w:rPr>
          <w:i/>
          <w:iCs/>
        </w:rPr>
        <w:t>Journal of Cross-Cultural Psychology</w:t>
      </w:r>
      <w:r w:rsidRPr="0073438F">
        <w:t xml:space="preserve">, </w:t>
      </w:r>
      <w:r w:rsidRPr="0073438F">
        <w:rPr>
          <w:i/>
          <w:iCs/>
        </w:rPr>
        <w:t>48</w:t>
      </w:r>
      <w:r w:rsidRPr="0073438F">
        <w:t>(1), 23–38. https://doi.org/10.1177/0022022116673910</w:t>
      </w:r>
    </w:p>
    <w:p w14:paraId="500D54AD" w14:textId="77777777" w:rsidR="0073438F" w:rsidRPr="0073438F" w:rsidRDefault="0073438F" w:rsidP="0073438F">
      <w:pPr>
        <w:pStyle w:val="Bibliography"/>
      </w:pPr>
      <w:r w:rsidRPr="0073438F">
        <w:t xml:space="preserve">Cornell University, INSEAD, &amp; World Intellectual Property Organization. (2020). </w:t>
      </w:r>
      <w:r w:rsidRPr="0073438F">
        <w:rPr>
          <w:i/>
          <w:iCs/>
        </w:rPr>
        <w:t>The Global Innovation Index 2020: Who Will Finance Innovation?</w:t>
      </w:r>
    </w:p>
    <w:p w14:paraId="2A7641EC" w14:textId="77777777" w:rsidR="0073438F" w:rsidRPr="0073438F" w:rsidRDefault="0073438F" w:rsidP="0073438F">
      <w:pPr>
        <w:pStyle w:val="Bibliography"/>
      </w:pPr>
      <w:proofErr w:type="spellStart"/>
      <w:r w:rsidRPr="0073438F">
        <w:t>Dahlsgaard</w:t>
      </w:r>
      <w:proofErr w:type="spellEnd"/>
      <w:r w:rsidRPr="0073438F">
        <w:t xml:space="preserve">, K., Peterson, C., &amp; Seligman, M. E. P. (2005). Shared Virtue: The Convergence of Valued Human Strengths across Culture and History. </w:t>
      </w:r>
      <w:r w:rsidRPr="0073438F">
        <w:rPr>
          <w:i/>
          <w:iCs/>
        </w:rPr>
        <w:t>Review of General Psychology</w:t>
      </w:r>
      <w:r w:rsidRPr="0073438F">
        <w:t xml:space="preserve">, </w:t>
      </w:r>
      <w:r w:rsidRPr="0073438F">
        <w:rPr>
          <w:i/>
          <w:iCs/>
        </w:rPr>
        <w:t>9</w:t>
      </w:r>
      <w:r w:rsidRPr="0073438F">
        <w:t>(3), 203–213. https://doi.org/10.1037/1089-2680.9.3.203</w:t>
      </w:r>
    </w:p>
    <w:p w14:paraId="15CBC2BE" w14:textId="77777777" w:rsidR="0073438F" w:rsidRPr="0073438F" w:rsidRDefault="0073438F" w:rsidP="0073438F">
      <w:pPr>
        <w:pStyle w:val="Bibliography"/>
      </w:pPr>
      <w:r w:rsidRPr="0073438F">
        <w:t xml:space="preserve">Ebert, T., </w:t>
      </w:r>
      <w:proofErr w:type="spellStart"/>
      <w:r w:rsidRPr="0073438F">
        <w:t>Götz</w:t>
      </w:r>
      <w:proofErr w:type="spellEnd"/>
      <w:r w:rsidRPr="0073438F">
        <w:t xml:space="preserve">, F. M., Gladstone, J. J., Müller, S. R., &amp; Matz, S. C. (2021). Spending reflects not only who we are but also who we are around: The joint effects of individual and geographic personality on consumption. </w:t>
      </w:r>
      <w:r w:rsidRPr="0073438F">
        <w:rPr>
          <w:i/>
          <w:iCs/>
        </w:rPr>
        <w:t>Journal of Personality and Social Psychology</w:t>
      </w:r>
      <w:r w:rsidRPr="0073438F">
        <w:t xml:space="preserve">, </w:t>
      </w:r>
      <w:r w:rsidRPr="0073438F">
        <w:rPr>
          <w:i/>
          <w:iCs/>
        </w:rPr>
        <w:t>121</w:t>
      </w:r>
      <w:r w:rsidRPr="0073438F">
        <w:t>(2), 378–393. https://doi.org/10.1037/pspp0000344</w:t>
      </w:r>
    </w:p>
    <w:p w14:paraId="44FABBDB" w14:textId="77777777" w:rsidR="0073438F" w:rsidRPr="0073438F" w:rsidRDefault="0073438F" w:rsidP="0073438F">
      <w:pPr>
        <w:pStyle w:val="Bibliography"/>
      </w:pPr>
      <w:r w:rsidRPr="0073438F">
        <w:lastRenderedPageBreak/>
        <w:t xml:space="preserve">Ebert, T., </w:t>
      </w:r>
      <w:proofErr w:type="spellStart"/>
      <w:r w:rsidRPr="0073438F">
        <w:t>Götz</w:t>
      </w:r>
      <w:proofErr w:type="spellEnd"/>
      <w:r w:rsidRPr="0073438F">
        <w:t xml:space="preserve">, F. M., </w:t>
      </w:r>
      <w:proofErr w:type="spellStart"/>
      <w:r w:rsidRPr="0073438F">
        <w:t>Obschonka</w:t>
      </w:r>
      <w:proofErr w:type="spellEnd"/>
      <w:r w:rsidRPr="0073438F">
        <w:t xml:space="preserve">, M., </w:t>
      </w:r>
      <w:proofErr w:type="spellStart"/>
      <w:r w:rsidRPr="0073438F">
        <w:t>Zmigrod</w:t>
      </w:r>
      <w:proofErr w:type="spellEnd"/>
      <w:r w:rsidRPr="0073438F">
        <w:t xml:space="preserve">, L., &amp; Rentfrow, P. J. (2019). Regional variation in courage and entrepreneurship: The contrasting role of courage for the emergence and survival of start-ups in the United States. </w:t>
      </w:r>
      <w:r w:rsidRPr="0073438F">
        <w:rPr>
          <w:i/>
          <w:iCs/>
        </w:rPr>
        <w:t>Journal of Personality</w:t>
      </w:r>
      <w:r w:rsidRPr="0073438F">
        <w:t xml:space="preserve">, </w:t>
      </w:r>
      <w:r w:rsidRPr="0073438F">
        <w:rPr>
          <w:i/>
          <w:iCs/>
        </w:rPr>
        <w:t>87</w:t>
      </w:r>
      <w:r w:rsidRPr="0073438F">
        <w:t>(5), 1039–1055. https://doi.org/10.1111/jopy.12454</w:t>
      </w:r>
    </w:p>
    <w:p w14:paraId="62058950" w14:textId="77777777" w:rsidR="0073438F" w:rsidRPr="0073438F" w:rsidRDefault="0073438F" w:rsidP="0073438F">
      <w:pPr>
        <w:pStyle w:val="Bibliography"/>
      </w:pPr>
      <w:proofErr w:type="spellStart"/>
      <w:r w:rsidRPr="0073438F">
        <w:t>Entringer</w:t>
      </w:r>
      <w:proofErr w:type="spellEnd"/>
      <w:r w:rsidRPr="0073438F">
        <w:t xml:space="preserve">, T. M., </w:t>
      </w:r>
      <w:proofErr w:type="spellStart"/>
      <w:r w:rsidRPr="0073438F">
        <w:t>Gebauer</w:t>
      </w:r>
      <w:proofErr w:type="spellEnd"/>
      <w:r w:rsidRPr="0073438F">
        <w:t xml:space="preserve">, J. E., Eck, J., </w:t>
      </w:r>
      <w:proofErr w:type="spellStart"/>
      <w:r w:rsidRPr="0073438F">
        <w:t>Bleidorn</w:t>
      </w:r>
      <w:proofErr w:type="spellEnd"/>
      <w:r w:rsidRPr="0073438F">
        <w:t xml:space="preserve">, W., Rentfrow, P. J., Potter, J., &amp; Gosling, S. D. (2020). Big Five facets and religiosity: Three large-scale, cross-cultural, theory-driven, and process-attentive tests. </w:t>
      </w:r>
      <w:r w:rsidRPr="0073438F">
        <w:rPr>
          <w:i/>
          <w:iCs/>
        </w:rPr>
        <w:t>Journal of Personality and Social Psychology</w:t>
      </w:r>
      <w:r w:rsidRPr="0073438F">
        <w:t>. https://doi.org/10.1037/pspp0000364</w:t>
      </w:r>
    </w:p>
    <w:p w14:paraId="0971AA37" w14:textId="77777777" w:rsidR="0073438F" w:rsidRPr="0073438F" w:rsidRDefault="0073438F" w:rsidP="0073438F">
      <w:pPr>
        <w:pStyle w:val="Bibliography"/>
      </w:pPr>
      <w:r w:rsidRPr="0073438F">
        <w:t xml:space="preserve">Eriksson, K., </w:t>
      </w:r>
      <w:proofErr w:type="spellStart"/>
      <w:r w:rsidRPr="0073438F">
        <w:t>Strimling</w:t>
      </w:r>
      <w:proofErr w:type="spellEnd"/>
      <w:r w:rsidRPr="0073438F">
        <w:t xml:space="preserve">, P., Gelfand, M., Wu, J., Abernathy, J., </w:t>
      </w:r>
      <w:proofErr w:type="spellStart"/>
      <w:r w:rsidRPr="0073438F">
        <w:t>Akotia</w:t>
      </w:r>
      <w:proofErr w:type="spellEnd"/>
      <w:r w:rsidRPr="0073438F">
        <w:t xml:space="preserve">, C. S., </w:t>
      </w:r>
      <w:proofErr w:type="spellStart"/>
      <w:r w:rsidRPr="0073438F">
        <w:t>Aldashev</w:t>
      </w:r>
      <w:proofErr w:type="spellEnd"/>
      <w:r w:rsidRPr="0073438F">
        <w:t xml:space="preserve">, A., Andersson, P. A., Andrighetto, G., &amp; Anum, A. (2021). Perceptions of the appropriate response to norm violation in 57 societies. </w:t>
      </w:r>
      <w:r w:rsidRPr="0073438F">
        <w:rPr>
          <w:i/>
          <w:iCs/>
        </w:rPr>
        <w:t>Nature Communications</w:t>
      </w:r>
      <w:r w:rsidRPr="0073438F">
        <w:t xml:space="preserve">, </w:t>
      </w:r>
      <w:r w:rsidRPr="0073438F">
        <w:rPr>
          <w:i/>
          <w:iCs/>
        </w:rPr>
        <w:t>12</w:t>
      </w:r>
      <w:r w:rsidRPr="0073438F">
        <w:t>(1), 1481.</w:t>
      </w:r>
    </w:p>
    <w:p w14:paraId="689BC5E3" w14:textId="77777777" w:rsidR="0073438F" w:rsidRPr="0073438F" w:rsidRDefault="0073438F" w:rsidP="0073438F">
      <w:pPr>
        <w:pStyle w:val="Bibliography"/>
      </w:pPr>
      <w:r w:rsidRPr="0073438F">
        <w:t xml:space="preserve">Evans, P. D., &amp; White, D. G. (1981). Towards an empirical definition of courage. </w:t>
      </w:r>
      <w:proofErr w:type="spellStart"/>
      <w:r w:rsidRPr="0073438F">
        <w:rPr>
          <w:i/>
          <w:iCs/>
        </w:rPr>
        <w:t>Behaviour</w:t>
      </w:r>
      <w:proofErr w:type="spellEnd"/>
      <w:r w:rsidRPr="0073438F">
        <w:rPr>
          <w:i/>
          <w:iCs/>
        </w:rPr>
        <w:t xml:space="preserve"> Research and Therapy</w:t>
      </w:r>
      <w:r w:rsidRPr="0073438F">
        <w:t xml:space="preserve">, </w:t>
      </w:r>
      <w:r w:rsidRPr="0073438F">
        <w:rPr>
          <w:i/>
          <w:iCs/>
        </w:rPr>
        <w:t>19</w:t>
      </w:r>
      <w:r w:rsidRPr="0073438F">
        <w:t>(5), 419–424. https://doi.org/10.1016/0005-7967(81)90131-5</w:t>
      </w:r>
    </w:p>
    <w:p w14:paraId="3B03815D" w14:textId="77777777" w:rsidR="0073438F" w:rsidRPr="0073438F" w:rsidRDefault="0073438F" w:rsidP="0073438F">
      <w:pPr>
        <w:pStyle w:val="Bibliography"/>
      </w:pPr>
      <w:proofErr w:type="spellStart"/>
      <w:r w:rsidRPr="0073438F">
        <w:t>Freilich</w:t>
      </w:r>
      <w:proofErr w:type="spellEnd"/>
      <w:r w:rsidRPr="0073438F">
        <w:t xml:space="preserve">, J. D., </w:t>
      </w:r>
      <w:proofErr w:type="spellStart"/>
      <w:r w:rsidRPr="0073438F">
        <w:t>Chermak</w:t>
      </w:r>
      <w:proofErr w:type="spellEnd"/>
      <w:r w:rsidRPr="0073438F">
        <w:t xml:space="preserve">, S. M., &amp; Simone Jr, J. (2009). Surveying American state police agencies about terrorism threats, terrorism sources, and terrorism definitions. </w:t>
      </w:r>
      <w:r w:rsidRPr="0073438F">
        <w:rPr>
          <w:i/>
          <w:iCs/>
        </w:rPr>
        <w:t>Terrorism and Political Violence</w:t>
      </w:r>
      <w:r w:rsidRPr="0073438F">
        <w:t xml:space="preserve">, </w:t>
      </w:r>
      <w:r w:rsidRPr="0073438F">
        <w:rPr>
          <w:i/>
          <w:iCs/>
        </w:rPr>
        <w:t>21</w:t>
      </w:r>
      <w:r w:rsidRPr="0073438F">
        <w:t>(3), 450–475.</w:t>
      </w:r>
    </w:p>
    <w:p w14:paraId="108695D8" w14:textId="77777777" w:rsidR="0073438F" w:rsidRPr="0073438F" w:rsidRDefault="0073438F" w:rsidP="0073438F">
      <w:pPr>
        <w:pStyle w:val="Bibliography"/>
      </w:pPr>
      <w:r w:rsidRPr="0073438F">
        <w:t xml:space="preserve">Gal, D., &amp; Rucker, D. D. (2021). Act boldly: Important life decisions, courage, and the motivated pursuit of risk. </w:t>
      </w:r>
      <w:r w:rsidRPr="0073438F">
        <w:rPr>
          <w:i/>
          <w:iCs/>
        </w:rPr>
        <w:t>Journal of Personality and Social Psychology</w:t>
      </w:r>
      <w:r w:rsidRPr="0073438F">
        <w:t xml:space="preserve">, </w:t>
      </w:r>
      <w:r w:rsidRPr="0073438F">
        <w:rPr>
          <w:i/>
          <w:iCs/>
        </w:rPr>
        <w:t>120</w:t>
      </w:r>
      <w:r w:rsidRPr="0073438F">
        <w:t>(6), 1607.</w:t>
      </w:r>
    </w:p>
    <w:p w14:paraId="162F36C5" w14:textId="77777777" w:rsidR="0073438F" w:rsidRPr="0073438F" w:rsidRDefault="0073438F" w:rsidP="0073438F">
      <w:pPr>
        <w:pStyle w:val="Bibliography"/>
      </w:pPr>
      <w:proofErr w:type="spellStart"/>
      <w:r w:rsidRPr="0073438F">
        <w:t>Gebauer</w:t>
      </w:r>
      <w:proofErr w:type="spellEnd"/>
      <w:r w:rsidRPr="0073438F">
        <w:t xml:space="preserve">, J. E., &amp; Sedikides, C. (2021). Cultural religiosity: A neglected but powerful dimension of culture. </w:t>
      </w:r>
      <w:r w:rsidRPr="0073438F">
        <w:rPr>
          <w:i/>
          <w:iCs/>
        </w:rPr>
        <w:t>Current Opinion in Psychology</w:t>
      </w:r>
      <w:r w:rsidRPr="0073438F">
        <w:t xml:space="preserve">, </w:t>
      </w:r>
      <w:r w:rsidRPr="0073438F">
        <w:rPr>
          <w:i/>
          <w:iCs/>
        </w:rPr>
        <w:t>40</w:t>
      </w:r>
      <w:r w:rsidRPr="0073438F">
        <w:t>, 73–78. https://doi.org/10.1016/j.copsyc.2020.08.027</w:t>
      </w:r>
    </w:p>
    <w:p w14:paraId="2C54D8FE" w14:textId="77777777" w:rsidR="0073438F" w:rsidRPr="0073438F" w:rsidRDefault="0073438F" w:rsidP="0073438F">
      <w:pPr>
        <w:pStyle w:val="Bibliography"/>
      </w:pPr>
      <w:proofErr w:type="spellStart"/>
      <w:r w:rsidRPr="0073438F">
        <w:t>Gebauer</w:t>
      </w:r>
      <w:proofErr w:type="spellEnd"/>
      <w:r w:rsidRPr="0073438F">
        <w:t xml:space="preserve">, J. E., Sedikides, C., </w:t>
      </w:r>
      <w:proofErr w:type="spellStart"/>
      <w:r w:rsidRPr="0073438F">
        <w:t>Schönbrodt</w:t>
      </w:r>
      <w:proofErr w:type="spellEnd"/>
      <w:r w:rsidRPr="0073438F">
        <w:t xml:space="preserve">, F. D., </w:t>
      </w:r>
      <w:proofErr w:type="spellStart"/>
      <w:r w:rsidRPr="0073438F">
        <w:t>Bleidorn</w:t>
      </w:r>
      <w:proofErr w:type="spellEnd"/>
      <w:r w:rsidRPr="0073438F">
        <w:t xml:space="preserve">, W., Rentfrow, P. J., Potter, J., &amp; Gosling, S. D. (2017). The religiosity as social value hypothesis: A multi-method </w:t>
      </w:r>
      <w:r w:rsidRPr="0073438F">
        <w:lastRenderedPageBreak/>
        <w:t xml:space="preserve">replication and extension across 65 countries and three levels of spatial aggregation. </w:t>
      </w:r>
      <w:r w:rsidRPr="0073438F">
        <w:rPr>
          <w:i/>
          <w:iCs/>
        </w:rPr>
        <w:t>Journal of Personality and Social Psychology</w:t>
      </w:r>
      <w:r w:rsidRPr="0073438F">
        <w:t xml:space="preserve">, </w:t>
      </w:r>
      <w:r w:rsidRPr="0073438F">
        <w:rPr>
          <w:i/>
          <w:iCs/>
        </w:rPr>
        <w:t>113</w:t>
      </w:r>
      <w:r w:rsidRPr="0073438F">
        <w:t>(3), article e18. https://doi.org/10.1037/pspp0000104</w:t>
      </w:r>
    </w:p>
    <w:p w14:paraId="4E154F4E" w14:textId="77777777" w:rsidR="0073438F" w:rsidRPr="0073438F" w:rsidRDefault="0073438F" w:rsidP="0073438F">
      <w:pPr>
        <w:pStyle w:val="Bibliography"/>
      </w:pPr>
      <w:proofErr w:type="spellStart"/>
      <w:r w:rsidRPr="0073438F">
        <w:t>Gebauer</w:t>
      </w:r>
      <w:proofErr w:type="spellEnd"/>
      <w:r w:rsidRPr="0073438F">
        <w:t xml:space="preserve">, J. E., Sedikides, C., Wagner, J., </w:t>
      </w:r>
      <w:proofErr w:type="spellStart"/>
      <w:r w:rsidRPr="0073438F">
        <w:t>Bleidorn</w:t>
      </w:r>
      <w:proofErr w:type="spellEnd"/>
      <w:r w:rsidRPr="0073438F">
        <w:t xml:space="preserve">, W., Rentfrow, P. J., Potter, J., &amp; Gosling, S. D. (2015). Cultural norm fulfillment, interpersonal belonging, or getting ahead? A large-scale cross-cultural test of three perspectives on the function of self-esteem. </w:t>
      </w:r>
      <w:r w:rsidRPr="0073438F">
        <w:rPr>
          <w:i/>
          <w:iCs/>
        </w:rPr>
        <w:t>Journal of Personality and Social Psychology</w:t>
      </w:r>
      <w:r w:rsidRPr="0073438F">
        <w:t xml:space="preserve">, </w:t>
      </w:r>
      <w:r w:rsidRPr="0073438F">
        <w:rPr>
          <w:i/>
          <w:iCs/>
        </w:rPr>
        <w:t>109</w:t>
      </w:r>
      <w:r w:rsidRPr="0073438F">
        <w:t>(3), 526. https://doi.org/10.1037/pspp0000052</w:t>
      </w:r>
    </w:p>
    <w:p w14:paraId="229044AB" w14:textId="77777777" w:rsidR="0073438F" w:rsidRPr="0073438F" w:rsidRDefault="0073438F" w:rsidP="0073438F">
      <w:pPr>
        <w:pStyle w:val="Bibliography"/>
      </w:pPr>
      <w:r w:rsidRPr="0073438F">
        <w:t xml:space="preserve">Gelfand, M. J., Jackson, J. C., Pan, X., Nau, D., Pieper, D., Denison, E., </w:t>
      </w:r>
      <w:proofErr w:type="spellStart"/>
      <w:r w:rsidRPr="0073438F">
        <w:t>Dagher</w:t>
      </w:r>
      <w:proofErr w:type="spellEnd"/>
      <w:r w:rsidRPr="0073438F">
        <w:t xml:space="preserve">, M., Lange, P. A. M. V., Chiu, C.-Y., &amp; Wang, M. (2021). The relationship between cultural tightness–looseness and COVID-19 cases and deaths: A global analysis. </w:t>
      </w:r>
      <w:r w:rsidRPr="0073438F">
        <w:rPr>
          <w:i/>
          <w:iCs/>
        </w:rPr>
        <w:t>The Lancet Planetary Health</w:t>
      </w:r>
      <w:r w:rsidRPr="0073438F">
        <w:t xml:space="preserve">, </w:t>
      </w:r>
      <w:r w:rsidRPr="0073438F">
        <w:rPr>
          <w:i/>
          <w:iCs/>
        </w:rPr>
        <w:t>5</w:t>
      </w:r>
      <w:r w:rsidRPr="0073438F">
        <w:t>(3), e135–e144. https://doi.org/10.1016/S2542-5196(20)30301-6</w:t>
      </w:r>
    </w:p>
    <w:p w14:paraId="13A72C17" w14:textId="77777777" w:rsidR="0073438F" w:rsidRPr="0073438F" w:rsidRDefault="0073438F" w:rsidP="0073438F">
      <w:pPr>
        <w:pStyle w:val="Bibliography"/>
      </w:pPr>
      <w:r w:rsidRPr="0073438F">
        <w:t xml:space="preserve">Gelfand, M. J., Nishii, L. H., &amp; Raver, J. L. (2006). On the nature and importance of cultural tightness-looseness. </w:t>
      </w:r>
      <w:r w:rsidRPr="0073438F">
        <w:rPr>
          <w:i/>
          <w:iCs/>
        </w:rPr>
        <w:t>Journal of Applied Psychology</w:t>
      </w:r>
      <w:r w:rsidRPr="0073438F">
        <w:t xml:space="preserve">, </w:t>
      </w:r>
      <w:r w:rsidRPr="0073438F">
        <w:rPr>
          <w:i/>
          <w:iCs/>
        </w:rPr>
        <w:t>91</w:t>
      </w:r>
      <w:r w:rsidRPr="0073438F">
        <w:t>(6), 1225.</w:t>
      </w:r>
    </w:p>
    <w:p w14:paraId="0F532B47" w14:textId="77777777" w:rsidR="0073438F" w:rsidRPr="0073438F" w:rsidRDefault="0073438F" w:rsidP="0073438F">
      <w:pPr>
        <w:pStyle w:val="Bibliography"/>
      </w:pPr>
      <w:r w:rsidRPr="0073438F">
        <w:t xml:space="preserve">Gelfand, M. J., Raver, J. L., Nishii, L., Leslie, L. M., </w:t>
      </w:r>
      <w:proofErr w:type="spellStart"/>
      <w:r w:rsidRPr="0073438F">
        <w:t>Lun</w:t>
      </w:r>
      <w:proofErr w:type="spellEnd"/>
      <w:r w:rsidRPr="0073438F">
        <w:t xml:space="preserve">, J., Lim, B. C., Duan, L., </w:t>
      </w:r>
      <w:proofErr w:type="spellStart"/>
      <w:r w:rsidRPr="0073438F">
        <w:t>Almaliach</w:t>
      </w:r>
      <w:proofErr w:type="spellEnd"/>
      <w:r w:rsidRPr="0073438F">
        <w:t xml:space="preserve">, A., Ang, S., &amp; </w:t>
      </w:r>
      <w:proofErr w:type="spellStart"/>
      <w:r w:rsidRPr="0073438F">
        <w:t>Arnadottir</w:t>
      </w:r>
      <w:proofErr w:type="spellEnd"/>
      <w:r w:rsidRPr="0073438F">
        <w:t xml:space="preserve">, J. (2011). Differences between tight and loose cultures: A 33-nation study. </w:t>
      </w:r>
      <w:r w:rsidRPr="0073438F">
        <w:rPr>
          <w:i/>
          <w:iCs/>
        </w:rPr>
        <w:t>Science</w:t>
      </w:r>
      <w:r w:rsidRPr="0073438F">
        <w:t xml:space="preserve">, </w:t>
      </w:r>
      <w:r w:rsidRPr="0073438F">
        <w:rPr>
          <w:i/>
          <w:iCs/>
        </w:rPr>
        <w:t>332</w:t>
      </w:r>
      <w:r w:rsidRPr="0073438F">
        <w:t>(6033), 1100–1104.</w:t>
      </w:r>
    </w:p>
    <w:p w14:paraId="04AFE9C2" w14:textId="77777777" w:rsidR="0073438F" w:rsidRPr="0073438F" w:rsidRDefault="0073438F" w:rsidP="0073438F">
      <w:pPr>
        <w:pStyle w:val="Bibliography"/>
      </w:pPr>
      <w:r w:rsidRPr="0073438F">
        <w:t xml:space="preserve">Gosling, S. D., </w:t>
      </w:r>
      <w:proofErr w:type="spellStart"/>
      <w:r w:rsidRPr="0073438F">
        <w:t>Vazire</w:t>
      </w:r>
      <w:proofErr w:type="spellEnd"/>
      <w:r w:rsidRPr="0073438F">
        <w:t xml:space="preserve">, S., Srivastava, S., &amp; John, O. P. (2004). Should we trust web-based studies? A comparative analysis of six preconceptions about internet questionnaires. </w:t>
      </w:r>
      <w:r w:rsidRPr="0073438F">
        <w:rPr>
          <w:i/>
          <w:iCs/>
        </w:rPr>
        <w:t>American Psychologist</w:t>
      </w:r>
      <w:r w:rsidRPr="0073438F">
        <w:t xml:space="preserve">, </w:t>
      </w:r>
      <w:r w:rsidRPr="0073438F">
        <w:rPr>
          <w:i/>
          <w:iCs/>
        </w:rPr>
        <w:t>59</w:t>
      </w:r>
      <w:r w:rsidRPr="0073438F">
        <w:t>(2), 93.</w:t>
      </w:r>
    </w:p>
    <w:p w14:paraId="6BA77C55" w14:textId="77777777" w:rsidR="0073438F" w:rsidRPr="0073438F" w:rsidRDefault="0073438F" w:rsidP="0073438F">
      <w:pPr>
        <w:pStyle w:val="Bibliography"/>
      </w:pPr>
      <w:proofErr w:type="spellStart"/>
      <w:r w:rsidRPr="0073438F">
        <w:t>Götz</w:t>
      </w:r>
      <w:proofErr w:type="spellEnd"/>
      <w:r w:rsidRPr="0073438F">
        <w:t xml:space="preserve">, F. M., </w:t>
      </w:r>
      <w:proofErr w:type="spellStart"/>
      <w:r w:rsidRPr="0073438F">
        <w:t>Bleidorn</w:t>
      </w:r>
      <w:proofErr w:type="spellEnd"/>
      <w:r w:rsidRPr="0073438F">
        <w:t xml:space="preserve">, W., &amp; Rentfrow, P. J. (2020). Age differences in Machiavellianism across the life span: Evidence from a large-scale cross-sectional study. </w:t>
      </w:r>
      <w:r w:rsidRPr="0073438F">
        <w:rPr>
          <w:i/>
          <w:iCs/>
        </w:rPr>
        <w:t>Journal of Personality</w:t>
      </w:r>
      <w:r w:rsidRPr="0073438F">
        <w:t xml:space="preserve">, </w:t>
      </w:r>
      <w:r w:rsidRPr="0073438F">
        <w:rPr>
          <w:i/>
          <w:iCs/>
        </w:rPr>
        <w:t>88</w:t>
      </w:r>
      <w:r w:rsidRPr="0073438F">
        <w:t>(5), 978–992. https://doi.org/10.1111/jopy.12545</w:t>
      </w:r>
    </w:p>
    <w:p w14:paraId="1359C650" w14:textId="77777777" w:rsidR="0073438F" w:rsidRPr="0073438F" w:rsidRDefault="0073438F" w:rsidP="0073438F">
      <w:pPr>
        <w:pStyle w:val="Bibliography"/>
      </w:pPr>
      <w:proofErr w:type="spellStart"/>
      <w:r w:rsidRPr="0073438F">
        <w:lastRenderedPageBreak/>
        <w:t>Haerpfer</w:t>
      </w:r>
      <w:proofErr w:type="spellEnd"/>
      <w:r w:rsidRPr="0073438F">
        <w:t xml:space="preserve">, C., Inglehart, R., Moreno, A., </w:t>
      </w:r>
      <w:proofErr w:type="spellStart"/>
      <w:r w:rsidRPr="0073438F">
        <w:t>Welzel</w:t>
      </w:r>
      <w:proofErr w:type="spellEnd"/>
      <w:r w:rsidRPr="0073438F">
        <w:t xml:space="preserve">, C., </w:t>
      </w:r>
      <w:proofErr w:type="spellStart"/>
      <w:r w:rsidRPr="0073438F">
        <w:t>Kizilova</w:t>
      </w:r>
      <w:proofErr w:type="spellEnd"/>
      <w:r w:rsidRPr="0073438F">
        <w:t xml:space="preserve">, K., Diez-Medrano, J., Lagos, M., Norris, P., </w:t>
      </w:r>
      <w:proofErr w:type="spellStart"/>
      <w:r w:rsidRPr="0073438F">
        <w:t>Ponarin</w:t>
      </w:r>
      <w:proofErr w:type="spellEnd"/>
      <w:r w:rsidRPr="0073438F">
        <w:t xml:space="preserve">, E., </w:t>
      </w:r>
      <w:proofErr w:type="spellStart"/>
      <w:r w:rsidRPr="0073438F">
        <w:t>Puranen</w:t>
      </w:r>
      <w:proofErr w:type="spellEnd"/>
      <w:r w:rsidRPr="0073438F">
        <w:t xml:space="preserve">, B., &amp; others. (2020). World values survey: Round seven–country-pooled datafile. </w:t>
      </w:r>
      <w:r w:rsidRPr="0073438F">
        <w:rPr>
          <w:i/>
          <w:iCs/>
        </w:rPr>
        <w:t>Madrid, Spain &amp; Vienna, Austria: JD Systems Institute &amp; WVSA Secretariat</w:t>
      </w:r>
      <w:r w:rsidRPr="0073438F">
        <w:t>.</w:t>
      </w:r>
    </w:p>
    <w:p w14:paraId="7619A13C" w14:textId="77777777" w:rsidR="0073438F" w:rsidRPr="0073438F" w:rsidRDefault="0073438F" w:rsidP="0073438F">
      <w:pPr>
        <w:pStyle w:val="Bibliography"/>
      </w:pPr>
      <w:r w:rsidRPr="0073438F">
        <w:t xml:space="preserve">Heine, S. J., &amp; </w:t>
      </w:r>
      <w:proofErr w:type="spellStart"/>
      <w:r w:rsidRPr="0073438F">
        <w:t>Buchtel</w:t>
      </w:r>
      <w:proofErr w:type="spellEnd"/>
      <w:r w:rsidRPr="0073438F">
        <w:t xml:space="preserve">, E. E. (2009). Personality: The universal and the culturally specific. </w:t>
      </w:r>
      <w:r w:rsidRPr="0073438F">
        <w:rPr>
          <w:i/>
          <w:iCs/>
        </w:rPr>
        <w:t>Annual Review of Psychology</w:t>
      </w:r>
      <w:r w:rsidRPr="0073438F">
        <w:t xml:space="preserve">, </w:t>
      </w:r>
      <w:r w:rsidRPr="0073438F">
        <w:rPr>
          <w:i/>
          <w:iCs/>
        </w:rPr>
        <w:t>60</w:t>
      </w:r>
      <w:r w:rsidRPr="0073438F">
        <w:t>, 369–394.</w:t>
      </w:r>
    </w:p>
    <w:p w14:paraId="504B6126" w14:textId="77777777" w:rsidR="0073438F" w:rsidRPr="0073438F" w:rsidRDefault="0073438F" w:rsidP="0073438F">
      <w:pPr>
        <w:pStyle w:val="Bibliography"/>
      </w:pPr>
      <w:r w:rsidRPr="0073438F">
        <w:t xml:space="preserve">Heine, S. J., Lehman, D. R., Peng, K., &amp; </w:t>
      </w:r>
      <w:proofErr w:type="spellStart"/>
      <w:r w:rsidRPr="0073438F">
        <w:t>Greenholtz</w:t>
      </w:r>
      <w:proofErr w:type="spellEnd"/>
      <w:r w:rsidRPr="0073438F">
        <w:t xml:space="preserve">, J. (2002). What’s wrong with cross-cultural comparisons of subjective Likert </w:t>
      </w:r>
      <w:proofErr w:type="gramStart"/>
      <w:r w:rsidRPr="0073438F">
        <w:t>scales?:</w:t>
      </w:r>
      <w:proofErr w:type="gramEnd"/>
      <w:r w:rsidRPr="0073438F">
        <w:t xml:space="preserve"> The reference-group effect. </w:t>
      </w:r>
      <w:r w:rsidRPr="0073438F">
        <w:rPr>
          <w:i/>
          <w:iCs/>
        </w:rPr>
        <w:t>Journal of Personality and Social Psychology</w:t>
      </w:r>
      <w:r w:rsidRPr="0073438F">
        <w:t xml:space="preserve">, </w:t>
      </w:r>
      <w:r w:rsidRPr="0073438F">
        <w:rPr>
          <w:i/>
          <w:iCs/>
        </w:rPr>
        <w:t>82</w:t>
      </w:r>
      <w:r w:rsidRPr="0073438F">
        <w:t>(6), 903.</w:t>
      </w:r>
    </w:p>
    <w:p w14:paraId="76DACD70" w14:textId="77777777" w:rsidR="0073438F" w:rsidRPr="0073438F" w:rsidRDefault="0073438F" w:rsidP="0073438F">
      <w:pPr>
        <w:pStyle w:val="Bibliography"/>
      </w:pPr>
      <w:r w:rsidRPr="0073438F">
        <w:t xml:space="preserve">Hofstede, G. (1980). Culture and organizations. </w:t>
      </w:r>
      <w:r w:rsidRPr="0073438F">
        <w:rPr>
          <w:i/>
          <w:iCs/>
        </w:rPr>
        <w:t>International Studies of Management &amp; Organization</w:t>
      </w:r>
      <w:r w:rsidRPr="0073438F">
        <w:t xml:space="preserve">, </w:t>
      </w:r>
      <w:r w:rsidRPr="0073438F">
        <w:rPr>
          <w:i/>
          <w:iCs/>
        </w:rPr>
        <w:t>10</w:t>
      </w:r>
      <w:r w:rsidRPr="0073438F">
        <w:t>(4), 15–41.</w:t>
      </w:r>
    </w:p>
    <w:p w14:paraId="43082B56" w14:textId="77777777" w:rsidR="0073438F" w:rsidRPr="0073438F" w:rsidRDefault="0073438F" w:rsidP="0073438F">
      <w:pPr>
        <w:pStyle w:val="Bibliography"/>
      </w:pPr>
      <w:r w:rsidRPr="0073438F">
        <w:t xml:space="preserve">Hofstede, G., Hofstede, G. J., &amp; </w:t>
      </w:r>
      <w:proofErr w:type="spellStart"/>
      <w:r w:rsidRPr="0073438F">
        <w:t>Minkov</w:t>
      </w:r>
      <w:proofErr w:type="spellEnd"/>
      <w:r w:rsidRPr="0073438F">
        <w:t xml:space="preserve">, M. (2005). </w:t>
      </w:r>
      <w:r w:rsidRPr="0073438F">
        <w:rPr>
          <w:i/>
          <w:iCs/>
        </w:rPr>
        <w:t>Cultures and organizations: Software of the mind</w:t>
      </w:r>
      <w:r w:rsidRPr="0073438F">
        <w:t xml:space="preserve"> (Vol. 2). </w:t>
      </w:r>
      <w:proofErr w:type="spellStart"/>
      <w:r w:rsidRPr="0073438F">
        <w:t>Mcgraw-Hill</w:t>
      </w:r>
      <w:proofErr w:type="spellEnd"/>
      <w:r w:rsidRPr="0073438F">
        <w:t xml:space="preserve"> New York.</w:t>
      </w:r>
    </w:p>
    <w:p w14:paraId="2B736094" w14:textId="77777777" w:rsidR="0073438F" w:rsidRPr="0073438F" w:rsidRDefault="0073438F" w:rsidP="0073438F">
      <w:pPr>
        <w:pStyle w:val="Bibliography"/>
      </w:pPr>
      <w:r w:rsidRPr="0073438F">
        <w:rPr>
          <w:i/>
          <w:iCs/>
        </w:rPr>
        <w:t>Hofstede Insights</w:t>
      </w:r>
      <w:r w:rsidRPr="0073438F">
        <w:t>. (2021). https://www.hofstede-insights.com</w:t>
      </w:r>
    </w:p>
    <w:p w14:paraId="044CDB8C" w14:textId="77777777" w:rsidR="0073438F" w:rsidRPr="0073438F" w:rsidRDefault="0073438F" w:rsidP="0073438F">
      <w:pPr>
        <w:pStyle w:val="Bibliography"/>
      </w:pPr>
      <w:r w:rsidRPr="0073438F">
        <w:t xml:space="preserve">Howard, M. C., &amp; </w:t>
      </w:r>
      <w:proofErr w:type="spellStart"/>
      <w:r w:rsidRPr="0073438F">
        <w:t>Alipour</w:t>
      </w:r>
      <w:proofErr w:type="spellEnd"/>
      <w:r w:rsidRPr="0073438F">
        <w:t xml:space="preserve">, K. K. (2014). Does the courage measure really measure courage? A theoretical and empirical evaluation. </w:t>
      </w:r>
      <w:r w:rsidRPr="0073438F">
        <w:rPr>
          <w:i/>
          <w:iCs/>
        </w:rPr>
        <w:t>The Journal of Positive Psychology</w:t>
      </w:r>
      <w:r w:rsidRPr="0073438F">
        <w:t xml:space="preserve">, </w:t>
      </w:r>
      <w:r w:rsidRPr="0073438F">
        <w:rPr>
          <w:i/>
          <w:iCs/>
        </w:rPr>
        <w:t>9</w:t>
      </w:r>
      <w:r w:rsidRPr="0073438F">
        <w:t>(5), 449–459. https://doi.org/10.1080/17439760.2014.910828</w:t>
      </w:r>
    </w:p>
    <w:p w14:paraId="138F2BCE" w14:textId="77777777" w:rsidR="0073438F" w:rsidRPr="0073438F" w:rsidRDefault="0073438F" w:rsidP="0073438F">
      <w:pPr>
        <w:pStyle w:val="Bibliography"/>
      </w:pPr>
      <w:r w:rsidRPr="0073438F">
        <w:t xml:space="preserve">Huggins, R., &amp; Thompson, P. (2019). The </w:t>
      </w:r>
      <w:proofErr w:type="spellStart"/>
      <w:r w:rsidRPr="0073438F">
        <w:t>behavioural</w:t>
      </w:r>
      <w:proofErr w:type="spellEnd"/>
      <w:r w:rsidRPr="0073438F">
        <w:t xml:space="preserve"> foundations of urban and regional development: Culture, psychology and agency. </w:t>
      </w:r>
      <w:r w:rsidRPr="0073438F">
        <w:rPr>
          <w:i/>
          <w:iCs/>
        </w:rPr>
        <w:t>Journal of Economic Geography</w:t>
      </w:r>
      <w:r w:rsidRPr="0073438F">
        <w:t xml:space="preserve">, </w:t>
      </w:r>
      <w:r w:rsidRPr="0073438F">
        <w:rPr>
          <w:i/>
          <w:iCs/>
        </w:rPr>
        <w:t>19</w:t>
      </w:r>
      <w:r w:rsidRPr="0073438F">
        <w:t>(1), 121–146.</w:t>
      </w:r>
    </w:p>
    <w:p w14:paraId="76903C2C" w14:textId="77777777" w:rsidR="0073438F" w:rsidRPr="0073438F" w:rsidRDefault="0073438F" w:rsidP="0073438F">
      <w:pPr>
        <w:pStyle w:val="Bibliography"/>
      </w:pPr>
      <w:r w:rsidRPr="0073438F">
        <w:t xml:space="preserve">Institute for Economics &amp; Peace. (2020). </w:t>
      </w:r>
      <w:r w:rsidRPr="0073438F">
        <w:rPr>
          <w:i/>
          <w:iCs/>
        </w:rPr>
        <w:t>Global Terrorism Index 2020: Measuring the Impact of Terrorism</w:t>
      </w:r>
      <w:r w:rsidRPr="0073438F">
        <w:t>.</w:t>
      </w:r>
    </w:p>
    <w:p w14:paraId="166168FC" w14:textId="77777777" w:rsidR="0073438F" w:rsidRPr="0073438F" w:rsidRDefault="0073438F" w:rsidP="0073438F">
      <w:pPr>
        <w:pStyle w:val="Bibliography"/>
      </w:pPr>
      <w:proofErr w:type="spellStart"/>
      <w:r w:rsidRPr="0073438F">
        <w:lastRenderedPageBreak/>
        <w:t>Jonason</w:t>
      </w:r>
      <w:proofErr w:type="spellEnd"/>
      <w:r w:rsidRPr="0073438F">
        <w:t xml:space="preserve">, P. K., </w:t>
      </w:r>
      <w:proofErr w:type="spellStart"/>
      <w:r w:rsidRPr="0073438F">
        <w:t>Żemojtel-Piotrowska</w:t>
      </w:r>
      <w:proofErr w:type="spellEnd"/>
      <w:r w:rsidRPr="0073438F">
        <w:t xml:space="preserve">, M., Piotrowski, J., Sedikides, C., Campbell, W. K., </w:t>
      </w:r>
      <w:proofErr w:type="spellStart"/>
      <w:r w:rsidRPr="0073438F">
        <w:t>Gebauer</w:t>
      </w:r>
      <w:proofErr w:type="spellEnd"/>
      <w:r w:rsidRPr="0073438F">
        <w:t xml:space="preserve">, J. E., Maltby, J., </w:t>
      </w:r>
      <w:proofErr w:type="spellStart"/>
      <w:r w:rsidRPr="0073438F">
        <w:t>Adamovic</w:t>
      </w:r>
      <w:proofErr w:type="spellEnd"/>
      <w:r w:rsidRPr="0073438F">
        <w:t xml:space="preserve">, M., Adams, B. G., </w:t>
      </w:r>
      <w:proofErr w:type="spellStart"/>
      <w:r w:rsidRPr="0073438F">
        <w:t>Kadiyono</w:t>
      </w:r>
      <w:proofErr w:type="spellEnd"/>
      <w:r w:rsidRPr="0073438F">
        <w:t xml:space="preserve">, A. L., </w:t>
      </w:r>
      <w:proofErr w:type="spellStart"/>
      <w:r w:rsidRPr="0073438F">
        <w:t>Atitsogbe</w:t>
      </w:r>
      <w:proofErr w:type="spellEnd"/>
      <w:r w:rsidRPr="0073438F">
        <w:t xml:space="preserve">, K. A., </w:t>
      </w:r>
      <w:proofErr w:type="spellStart"/>
      <w:r w:rsidRPr="0073438F">
        <w:t>Bundhoo</w:t>
      </w:r>
      <w:proofErr w:type="spellEnd"/>
      <w:r w:rsidRPr="0073438F">
        <w:t xml:space="preserve">, H. Y., </w:t>
      </w:r>
      <w:proofErr w:type="spellStart"/>
      <w:r w:rsidRPr="0073438F">
        <w:t>Bălțătescu</w:t>
      </w:r>
      <w:proofErr w:type="spellEnd"/>
      <w:r w:rsidRPr="0073438F">
        <w:t xml:space="preserve">, S., </w:t>
      </w:r>
      <w:proofErr w:type="spellStart"/>
      <w:r w:rsidRPr="0073438F">
        <w:t>Bilić</w:t>
      </w:r>
      <w:proofErr w:type="spellEnd"/>
      <w:r w:rsidRPr="0073438F">
        <w:t xml:space="preserve">, S., </w:t>
      </w:r>
      <w:proofErr w:type="spellStart"/>
      <w:r w:rsidRPr="0073438F">
        <w:t>Brulin</w:t>
      </w:r>
      <w:proofErr w:type="spellEnd"/>
      <w:r w:rsidRPr="0073438F">
        <w:t xml:space="preserve">, J. G., </w:t>
      </w:r>
      <w:proofErr w:type="spellStart"/>
      <w:r w:rsidRPr="0073438F">
        <w:t>Chobthamkit</w:t>
      </w:r>
      <w:proofErr w:type="spellEnd"/>
      <w:r w:rsidRPr="0073438F">
        <w:t xml:space="preserve">, P., Del Carmen Dominguez, A., </w:t>
      </w:r>
      <w:proofErr w:type="spellStart"/>
      <w:r w:rsidRPr="0073438F">
        <w:t>Dragova-Koleva</w:t>
      </w:r>
      <w:proofErr w:type="spellEnd"/>
      <w:r w:rsidRPr="0073438F">
        <w:t>, S., El-</w:t>
      </w:r>
      <w:proofErr w:type="spellStart"/>
      <w:r w:rsidRPr="0073438F">
        <w:t>Astal</w:t>
      </w:r>
      <w:proofErr w:type="spellEnd"/>
      <w:r w:rsidRPr="0073438F">
        <w:t xml:space="preserve">, S., … </w:t>
      </w:r>
      <w:proofErr w:type="spellStart"/>
      <w:r w:rsidRPr="0073438F">
        <w:t>Yahiiaev</w:t>
      </w:r>
      <w:proofErr w:type="spellEnd"/>
      <w:r w:rsidRPr="0073438F">
        <w:t xml:space="preserve">, I. (2020). Country-level correlates of the Dark Triad traits in 49 countries. </w:t>
      </w:r>
      <w:r w:rsidRPr="0073438F">
        <w:rPr>
          <w:i/>
          <w:iCs/>
        </w:rPr>
        <w:t>Journal of Personality</w:t>
      </w:r>
      <w:r w:rsidRPr="0073438F">
        <w:t xml:space="preserve">, </w:t>
      </w:r>
      <w:r w:rsidRPr="0073438F">
        <w:rPr>
          <w:i/>
          <w:iCs/>
        </w:rPr>
        <w:t>88</w:t>
      </w:r>
      <w:r w:rsidRPr="0073438F">
        <w:t>(6), 1252–1267. https://doi.org/10.1111/jopy.12569</w:t>
      </w:r>
    </w:p>
    <w:p w14:paraId="32054EE9" w14:textId="77777777" w:rsidR="0073438F" w:rsidRPr="0073438F" w:rsidRDefault="0073438F" w:rsidP="0073438F">
      <w:pPr>
        <w:pStyle w:val="Bibliography"/>
      </w:pPr>
      <w:proofErr w:type="spellStart"/>
      <w:r w:rsidRPr="0073438F">
        <w:t>LaFree</w:t>
      </w:r>
      <w:proofErr w:type="spellEnd"/>
      <w:r w:rsidRPr="0073438F">
        <w:t xml:space="preserve">, G., &amp; Dugan, L. (2007). Introducing the global terrorism database. </w:t>
      </w:r>
      <w:r w:rsidRPr="0073438F">
        <w:rPr>
          <w:i/>
          <w:iCs/>
        </w:rPr>
        <w:t>Terrorism and Political Violence</w:t>
      </w:r>
      <w:r w:rsidRPr="0073438F">
        <w:t xml:space="preserve">, </w:t>
      </w:r>
      <w:r w:rsidRPr="0073438F">
        <w:rPr>
          <w:i/>
          <w:iCs/>
        </w:rPr>
        <w:t>19</w:t>
      </w:r>
      <w:r w:rsidRPr="0073438F">
        <w:t>(2), 181–204.</w:t>
      </w:r>
    </w:p>
    <w:p w14:paraId="10B0FF70" w14:textId="77777777" w:rsidR="0073438F" w:rsidRPr="0073438F" w:rsidRDefault="0073438F" w:rsidP="0073438F">
      <w:pPr>
        <w:pStyle w:val="Bibliography"/>
      </w:pPr>
      <w:r w:rsidRPr="0073438F">
        <w:t xml:space="preserve">Lopez, S. J., Rasmussen, H. N., </w:t>
      </w:r>
      <w:proofErr w:type="spellStart"/>
      <w:r w:rsidRPr="0073438F">
        <w:t>Skorupski</w:t>
      </w:r>
      <w:proofErr w:type="spellEnd"/>
      <w:r w:rsidRPr="0073438F">
        <w:t xml:space="preserve">, W. P., </w:t>
      </w:r>
      <w:proofErr w:type="spellStart"/>
      <w:r w:rsidRPr="0073438F">
        <w:t>Koetting</w:t>
      </w:r>
      <w:proofErr w:type="spellEnd"/>
      <w:r w:rsidRPr="0073438F">
        <w:t xml:space="preserve">, K., Petersen, S. E., &amp; Yang, Y.-T. (2010). Folk conceptualizations of courage. In </w:t>
      </w:r>
      <w:r w:rsidRPr="0073438F">
        <w:rPr>
          <w:i/>
          <w:iCs/>
        </w:rPr>
        <w:t>The psychology of courage: Modern research on an ancient virtue</w:t>
      </w:r>
      <w:r w:rsidRPr="0073438F">
        <w:t xml:space="preserve"> (pp. 23–45). American Psychological Association. https://doi.org/10.1037/12168-002</w:t>
      </w:r>
    </w:p>
    <w:p w14:paraId="71442767" w14:textId="77777777" w:rsidR="0073438F" w:rsidRPr="0073438F" w:rsidRDefault="0073438F" w:rsidP="0073438F">
      <w:pPr>
        <w:pStyle w:val="Bibliography"/>
      </w:pPr>
      <w:r w:rsidRPr="0073438F">
        <w:t xml:space="preserve">Luthans, F., &amp; Youssef-Morgan, C. M. (2017). Psychological capital: An evidence-based positive approach. </w:t>
      </w:r>
      <w:r w:rsidRPr="0073438F">
        <w:rPr>
          <w:i/>
          <w:iCs/>
        </w:rPr>
        <w:t>Annual Review of Organizational Psychology and Organizational Behavior</w:t>
      </w:r>
      <w:r w:rsidRPr="0073438F">
        <w:t xml:space="preserve">, </w:t>
      </w:r>
      <w:r w:rsidRPr="0073438F">
        <w:rPr>
          <w:i/>
          <w:iCs/>
        </w:rPr>
        <w:t>4</w:t>
      </w:r>
      <w:r w:rsidRPr="0073438F">
        <w:t>, 339–366.</w:t>
      </w:r>
    </w:p>
    <w:p w14:paraId="5EA891B4" w14:textId="77777777" w:rsidR="0073438F" w:rsidRPr="0073438F" w:rsidRDefault="0073438F" w:rsidP="0073438F">
      <w:pPr>
        <w:pStyle w:val="Bibliography"/>
      </w:pPr>
      <w:proofErr w:type="spellStart"/>
      <w:r w:rsidRPr="0073438F">
        <w:t>Magnano</w:t>
      </w:r>
      <w:proofErr w:type="spellEnd"/>
      <w:r w:rsidRPr="0073438F">
        <w:t xml:space="preserve">, P., Paolillo, A., </w:t>
      </w:r>
      <w:proofErr w:type="spellStart"/>
      <w:r w:rsidRPr="0073438F">
        <w:t>Platania</w:t>
      </w:r>
      <w:proofErr w:type="spellEnd"/>
      <w:r w:rsidRPr="0073438F">
        <w:t xml:space="preserve">, S., &amp; </w:t>
      </w:r>
      <w:proofErr w:type="spellStart"/>
      <w:r w:rsidRPr="0073438F">
        <w:t>Santisi</w:t>
      </w:r>
      <w:proofErr w:type="spellEnd"/>
      <w:r w:rsidRPr="0073438F">
        <w:t xml:space="preserve">, G. (2017). Courage as a potential mediator between personality and coping. </w:t>
      </w:r>
      <w:r w:rsidRPr="0073438F">
        <w:rPr>
          <w:i/>
          <w:iCs/>
        </w:rPr>
        <w:t>Personality and Individual Differences</w:t>
      </w:r>
      <w:r w:rsidRPr="0073438F">
        <w:t xml:space="preserve">, </w:t>
      </w:r>
      <w:r w:rsidRPr="0073438F">
        <w:rPr>
          <w:i/>
          <w:iCs/>
        </w:rPr>
        <w:t>111</w:t>
      </w:r>
      <w:r w:rsidRPr="0073438F">
        <w:t>, 13–18.</w:t>
      </w:r>
    </w:p>
    <w:p w14:paraId="03EA86D4" w14:textId="77777777" w:rsidR="0073438F" w:rsidRPr="0073438F" w:rsidRDefault="0073438F" w:rsidP="0073438F">
      <w:pPr>
        <w:pStyle w:val="Bibliography"/>
      </w:pPr>
      <w:r w:rsidRPr="0073438F">
        <w:t xml:space="preserve">McCrae, R. R., &amp; </w:t>
      </w:r>
      <w:proofErr w:type="spellStart"/>
      <w:r w:rsidRPr="0073438F">
        <w:t>Terracciano</w:t>
      </w:r>
      <w:proofErr w:type="spellEnd"/>
      <w:r w:rsidRPr="0073438F">
        <w:t xml:space="preserve">, A. (2005). Personality profiles of cultures: Aggregate personality traits. </w:t>
      </w:r>
      <w:r w:rsidRPr="0073438F">
        <w:rPr>
          <w:i/>
          <w:iCs/>
        </w:rPr>
        <w:t>Journal of Personality and Social Psychology</w:t>
      </w:r>
      <w:r w:rsidRPr="0073438F">
        <w:t xml:space="preserve">, </w:t>
      </w:r>
      <w:r w:rsidRPr="0073438F">
        <w:rPr>
          <w:i/>
          <w:iCs/>
        </w:rPr>
        <w:t>89</w:t>
      </w:r>
      <w:r w:rsidRPr="0073438F">
        <w:t>(3), 407–425. https://doi.org/10.1037/0022-3514.89.3.407</w:t>
      </w:r>
    </w:p>
    <w:p w14:paraId="57431DB9" w14:textId="77777777" w:rsidR="0073438F" w:rsidRPr="0073438F" w:rsidRDefault="0073438F" w:rsidP="0073438F">
      <w:pPr>
        <w:pStyle w:val="Bibliography"/>
      </w:pPr>
      <w:r w:rsidRPr="0073438F">
        <w:t xml:space="preserve">Minnesota Population Center. (2019). </w:t>
      </w:r>
      <w:r w:rsidRPr="0073438F">
        <w:rPr>
          <w:i/>
          <w:iCs/>
        </w:rPr>
        <w:t>Integrated Public Use Microdata Series, International: Version 7.2 [dataset]</w:t>
      </w:r>
      <w:r w:rsidRPr="0073438F">
        <w:t>.</w:t>
      </w:r>
    </w:p>
    <w:p w14:paraId="44D83094" w14:textId="77777777" w:rsidR="0073438F" w:rsidRPr="0073438F" w:rsidRDefault="0073438F" w:rsidP="0073438F">
      <w:pPr>
        <w:pStyle w:val="Bibliography"/>
      </w:pPr>
      <w:proofErr w:type="spellStart"/>
      <w:r w:rsidRPr="0073438F">
        <w:lastRenderedPageBreak/>
        <w:t>Moulettes</w:t>
      </w:r>
      <w:proofErr w:type="spellEnd"/>
      <w:r w:rsidRPr="0073438F">
        <w:t xml:space="preserve">, A. (2007). The absence of women’s voices in Hofstede’s </w:t>
      </w:r>
      <w:r w:rsidRPr="0073438F">
        <w:rPr>
          <w:i/>
          <w:iCs/>
        </w:rPr>
        <w:t>Cultural Consequences</w:t>
      </w:r>
      <w:r w:rsidRPr="0073438F">
        <w:t xml:space="preserve">: A postcolonial reading. </w:t>
      </w:r>
      <w:r w:rsidRPr="0073438F">
        <w:rPr>
          <w:i/>
          <w:iCs/>
        </w:rPr>
        <w:t>Women in Management Review</w:t>
      </w:r>
      <w:r w:rsidRPr="0073438F">
        <w:t xml:space="preserve">, </w:t>
      </w:r>
      <w:r w:rsidRPr="0073438F">
        <w:rPr>
          <w:i/>
          <w:iCs/>
        </w:rPr>
        <w:t>22</w:t>
      </w:r>
      <w:r w:rsidRPr="0073438F">
        <w:t>(6), 443–455. https://doi.org/10.1108/09649420710778682</w:t>
      </w:r>
    </w:p>
    <w:p w14:paraId="34CC6699" w14:textId="77777777" w:rsidR="0073438F" w:rsidRPr="0073438F" w:rsidRDefault="0073438F" w:rsidP="0073438F">
      <w:pPr>
        <w:pStyle w:val="Bibliography"/>
      </w:pPr>
      <w:proofErr w:type="spellStart"/>
      <w:r w:rsidRPr="0073438F">
        <w:t>Muris</w:t>
      </w:r>
      <w:proofErr w:type="spellEnd"/>
      <w:r w:rsidRPr="0073438F">
        <w:t xml:space="preserve">, P., Mayer, B., &amp; Schubert, T. (2010). “You might belong in Gryffindor”: Children’s courage and its relationships to anxiety symptoms, Big Five personality traits, and sex roles. </w:t>
      </w:r>
      <w:r w:rsidRPr="0073438F">
        <w:rPr>
          <w:i/>
          <w:iCs/>
        </w:rPr>
        <w:t>Child Psychiatry &amp; Human Development</w:t>
      </w:r>
      <w:r w:rsidRPr="0073438F">
        <w:t xml:space="preserve">, </w:t>
      </w:r>
      <w:r w:rsidRPr="0073438F">
        <w:rPr>
          <w:i/>
          <w:iCs/>
        </w:rPr>
        <w:t>41</w:t>
      </w:r>
      <w:r w:rsidRPr="0073438F">
        <w:t>(2), 204–213.</w:t>
      </w:r>
    </w:p>
    <w:p w14:paraId="2088C457" w14:textId="77777777" w:rsidR="0073438F" w:rsidRPr="0073438F" w:rsidRDefault="0073438F" w:rsidP="0073438F">
      <w:pPr>
        <w:pStyle w:val="Bibliography"/>
      </w:pPr>
      <w:proofErr w:type="spellStart"/>
      <w:r w:rsidRPr="0073438F">
        <w:t>Naldi</w:t>
      </w:r>
      <w:proofErr w:type="spellEnd"/>
      <w:r w:rsidRPr="0073438F">
        <w:t xml:space="preserve">, L., Nordqvist, M., </w:t>
      </w:r>
      <w:proofErr w:type="spellStart"/>
      <w:r w:rsidRPr="0073438F">
        <w:t>Sjöberg</w:t>
      </w:r>
      <w:proofErr w:type="spellEnd"/>
      <w:r w:rsidRPr="0073438F">
        <w:t xml:space="preserve">, K., &amp; </w:t>
      </w:r>
      <w:proofErr w:type="spellStart"/>
      <w:r w:rsidRPr="0073438F">
        <w:t>Wiklund</w:t>
      </w:r>
      <w:proofErr w:type="spellEnd"/>
      <w:r w:rsidRPr="0073438F">
        <w:t xml:space="preserve">, J. (2007). Entrepreneurial orientation, risk taking, and performance in family firms. </w:t>
      </w:r>
      <w:r w:rsidRPr="0073438F">
        <w:rPr>
          <w:i/>
          <w:iCs/>
        </w:rPr>
        <w:t>Family Business Review</w:t>
      </w:r>
      <w:r w:rsidRPr="0073438F">
        <w:t xml:space="preserve">, </w:t>
      </w:r>
      <w:r w:rsidRPr="0073438F">
        <w:rPr>
          <w:i/>
          <w:iCs/>
        </w:rPr>
        <w:t>20</w:t>
      </w:r>
      <w:r w:rsidRPr="0073438F">
        <w:t>(1), 33–47.</w:t>
      </w:r>
    </w:p>
    <w:p w14:paraId="39E0FF65" w14:textId="77777777" w:rsidR="0073438F" w:rsidRPr="0073438F" w:rsidRDefault="0073438F" w:rsidP="0073438F">
      <w:pPr>
        <w:pStyle w:val="Bibliography"/>
      </w:pPr>
      <w:r w:rsidRPr="0073438F">
        <w:t xml:space="preserve">Norman, D. A., &amp; </w:t>
      </w:r>
      <w:proofErr w:type="spellStart"/>
      <w:r w:rsidRPr="0073438F">
        <w:t>Verganti</w:t>
      </w:r>
      <w:proofErr w:type="spellEnd"/>
      <w:r w:rsidRPr="0073438F">
        <w:t xml:space="preserve">, R. (2014). Incremental and radical innovation: Design research vs. Technology and meaning change. </w:t>
      </w:r>
      <w:r w:rsidRPr="0073438F">
        <w:rPr>
          <w:i/>
          <w:iCs/>
        </w:rPr>
        <w:t>Design Issues</w:t>
      </w:r>
      <w:r w:rsidRPr="0073438F">
        <w:t xml:space="preserve">, </w:t>
      </w:r>
      <w:r w:rsidRPr="0073438F">
        <w:rPr>
          <w:i/>
          <w:iCs/>
        </w:rPr>
        <w:t>30</w:t>
      </w:r>
      <w:r w:rsidRPr="0073438F">
        <w:t>(1), 78–96.</w:t>
      </w:r>
    </w:p>
    <w:p w14:paraId="07B28B9A" w14:textId="77777777" w:rsidR="0073438F" w:rsidRPr="0073438F" w:rsidRDefault="0073438F" w:rsidP="0073438F">
      <w:pPr>
        <w:pStyle w:val="Bibliography"/>
      </w:pPr>
      <w:r w:rsidRPr="0073438F">
        <w:t xml:space="preserve">Norton, P. J., &amp; Weiss, B. J. (2009). The role of courage on behavioral approach in a fear-eliciting situation: A proof-of-concept pilot study. </w:t>
      </w:r>
      <w:r w:rsidRPr="0073438F">
        <w:rPr>
          <w:i/>
          <w:iCs/>
        </w:rPr>
        <w:t>Journal of Anxiety Disorders</w:t>
      </w:r>
      <w:r w:rsidRPr="0073438F">
        <w:t xml:space="preserve">, </w:t>
      </w:r>
      <w:r w:rsidRPr="0073438F">
        <w:rPr>
          <w:i/>
          <w:iCs/>
        </w:rPr>
        <w:t>23</w:t>
      </w:r>
      <w:r w:rsidRPr="0073438F">
        <w:t>(2), 212–217. https://doi.org/10.1016/j.janxdis.2008.07.002</w:t>
      </w:r>
    </w:p>
    <w:p w14:paraId="67A2587A" w14:textId="77777777" w:rsidR="0073438F" w:rsidRPr="0073438F" w:rsidRDefault="0073438F" w:rsidP="0073438F">
      <w:pPr>
        <w:pStyle w:val="Bibliography"/>
      </w:pPr>
      <w:proofErr w:type="spellStart"/>
      <w:r w:rsidRPr="0073438F">
        <w:t>Obschonka</w:t>
      </w:r>
      <w:proofErr w:type="spellEnd"/>
      <w:r w:rsidRPr="0073438F">
        <w:t>, M., Schmitt-</w:t>
      </w:r>
      <w:proofErr w:type="spellStart"/>
      <w:r w:rsidRPr="0073438F">
        <w:t>Rodermund</w:t>
      </w:r>
      <w:proofErr w:type="spellEnd"/>
      <w:r w:rsidRPr="0073438F">
        <w:t xml:space="preserve">, E., </w:t>
      </w:r>
      <w:proofErr w:type="spellStart"/>
      <w:r w:rsidRPr="0073438F">
        <w:t>Silbereisen</w:t>
      </w:r>
      <w:proofErr w:type="spellEnd"/>
      <w:r w:rsidRPr="0073438F">
        <w:t xml:space="preserve">, R. K., Gosling, S. D., &amp; Potter, J. (2013). The regional distribution and correlates of an entrepreneurship-prone personality profile in the United States, Germany, and the United Kingdom: A socioecological perspective. </w:t>
      </w:r>
      <w:r w:rsidRPr="0073438F">
        <w:rPr>
          <w:i/>
          <w:iCs/>
        </w:rPr>
        <w:t>Journal of Personality and Social Psychology</w:t>
      </w:r>
      <w:r w:rsidRPr="0073438F">
        <w:t xml:space="preserve">, </w:t>
      </w:r>
      <w:r w:rsidRPr="0073438F">
        <w:rPr>
          <w:i/>
          <w:iCs/>
        </w:rPr>
        <w:t>105</w:t>
      </w:r>
      <w:r w:rsidRPr="0073438F">
        <w:t>(1), 104.</w:t>
      </w:r>
    </w:p>
    <w:p w14:paraId="5A292FBD" w14:textId="77777777" w:rsidR="0073438F" w:rsidRPr="0073438F" w:rsidRDefault="0073438F" w:rsidP="0073438F">
      <w:pPr>
        <w:pStyle w:val="Bibliography"/>
      </w:pPr>
      <w:proofErr w:type="spellStart"/>
      <w:r w:rsidRPr="0073438F">
        <w:t>Obschonka</w:t>
      </w:r>
      <w:proofErr w:type="spellEnd"/>
      <w:r w:rsidRPr="0073438F">
        <w:t xml:space="preserve">, M., </w:t>
      </w:r>
      <w:proofErr w:type="spellStart"/>
      <w:r w:rsidRPr="0073438F">
        <w:t>Stuetzer</w:t>
      </w:r>
      <w:proofErr w:type="spellEnd"/>
      <w:r w:rsidRPr="0073438F">
        <w:t xml:space="preserve">, M., </w:t>
      </w:r>
      <w:proofErr w:type="spellStart"/>
      <w:r w:rsidRPr="0073438F">
        <w:t>Audretsch</w:t>
      </w:r>
      <w:proofErr w:type="spellEnd"/>
      <w:r w:rsidRPr="0073438F">
        <w:t xml:space="preserve">, D. B., Rentfrow, P. J., Potter, J., &amp; Gosling, S. D. (2016). </w:t>
      </w:r>
      <w:proofErr w:type="spellStart"/>
      <w:r w:rsidRPr="0073438F">
        <w:t>Macropsychological</w:t>
      </w:r>
      <w:proofErr w:type="spellEnd"/>
      <w:r w:rsidRPr="0073438F">
        <w:t xml:space="preserve"> factors predict regional economic resilience during a major economic crisis. </w:t>
      </w:r>
      <w:r w:rsidRPr="0073438F">
        <w:rPr>
          <w:i/>
          <w:iCs/>
        </w:rPr>
        <w:t>Social Psychological and Personality Science</w:t>
      </w:r>
      <w:r w:rsidRPr="0073438F">
        <w:t xml:space="preserve">, </w:t>
      </w:r>
      <w:r w:rsidRPr="0073438F">
        <w:rPr>
          <w:i/>
          <w:iCs/>
        </w:rPr>
        <w:t>7</w:t>
      </w:r>
      <w:r w:rsidRPr="0073438F">
        <w:t>(2), 95–104.</w:t>
      </w:r>
    </w:p>
    <w:p w14:paraId="79194351" w14:textId="77777777" w:rsidR="0073438F" w:rsidRPr="0073438F" w:rsidRDefault="0073438F" w:rsidP="0073438F">
      <w:pPr>
        <w:pStyle w:val="Bibliography"/>
      </w:pPr>
      <w:proofErr w:type="spellStart"/>
      <w:r w:rsidRPr="0073438F">
        <w:t>Orben</w:t>
      </w:r>
      <w:proofErr w:type="spellEnd"/>
      <w:r w:rsidRPr="0073438F">
        <w:t xml:space="preserve">, A., &amp; Przybylski, A. K. (2019). The association between adolescent well-being and digital technology use. </w:t>
      </w:r>
      <w:r w:rsidRPr="0073438F">
        <w:rPr>
          <w:i/>
          <w:iCs/>
        </w:rPr>
        <w:t xml:space="preserve">Nature Human </w:t>
      </w:r>
      <w:proofErr w:type="spellStart"/>
      <w:r w:rsidRPr="0073438F">
        <w:rPr>
          <w:i/>
          <w:iCs/>
        </w:rPr>
        <w:t>Behaviour</w:t>
      </w:r>
      <w:proofErr w:type="spellEnd"/>
      <w:r w:rsidRPr="0073438F">
        <w:t xml:space="preserve">, </w:t>
      </w:r>
      <w:r w:rsidRPr="0073438F">
        <w:rPr>
          <w:i/>
          <w:iCs/>
        </w:rPr>
        <w:t>3</w:t>
      </w:r>
      <w:r w:rsidRPr="0073438F">
        <w:t>(2), 173–182.</w:t>
      </w:r>
    </w:p>
    <w:p w14:paraId="59387C93" w14:textId="77777777" w:rsidR="0073438F" w:rsidRPr="0073438F" w:rsidRDefault="0073438F" w:rsidP="0073438F">
      <w:pPr>
        <w:pStyle w:val="Bibliography"/>
      </w:pPr>
      <w:proofErr w:type="spellStart"/>
      <w:r w:rsidRPr="0073438F">
        <w:lastRenderedPageBreak/>
        <w:t>Organisation</w:t>
      </w:r>
      <w:proofErr w:type="spellEnd"/>
      <w:r w:rsidRPr="0073438F">
        <w:t xml:space="preserve"> for Economic Co-operation and Development. (2017). </w:t>
      </w:r>
      <w:r w:rsidRPr="0073438F">
        <w:rPr>
          <w:i/>
          <w:iCs/>
        </w:rPr>
        <w:t xml:space="preserve">[Public Database on Education, Economics, and </w:t>
      </w:r>
      <w:proofErr w:type="spellStart"/>
      <w:r w:rsidRPr="0073438F">
        <w:rPr>
          <w:i/>
          <w:iCs/>
        </w:rPr>
        <w:t>Urbanisation</w:t>
      </w:r>
      <w:proofErr w:type="spellEnd"/>
      <w:r w:rsidRPr="0073438F">
        <w:rPr>
          <w:i/>
          <w:iCs/>
        </w:rPr>
        <w:t>]</w:t>
      </w:r>
      <w:r w:rsidRPr="0073438F">
        <w:t>.</w:t>
      </w:r>
    </w:p>
    <w:p w14:paraId="671000DF" w14:textId="77777777" w:rsidR="0073438F" w:rsidRPr="0073438F" w:rsidRDefault="0073438F" w:rsidP="0073438F">
      <w:pPr>
        <w:pStyle w:val="Bibliography"/>
      </w:pPr>
      <w:proofErr w:type="spellStart"/>
      <w:r w:rsidRPr="0073438F">
        <w:t>Perel</w:t>
      </w:r>
      <w:proofErr w:type="spellEnd"/>
      <w:r w:rsidRPr="0073438F">
        <w:t xml:space="preserve">, M. (2002). One Point of View: Corporate Courage: Breaking the Barrier to Innovation. </w:t>
      </w:r>
      <w:r w:rsidRPr="0073438F">
        <w:rPr>
          <w:i/>
          <w:iCs/>
        </w:rPr>
        <w:t>Research-Technology Management</w:t>
      </w:r>
      <w:r w:rsidRPr="0073438F">
        <w:t xml:space="preserve">, </w:t>
      </w:r>
      <w:r w:rsidRPr="0073438F">
        <w:rPr>
          <w:i/>
          <w:iCs/>
        </w:rPr>
        <w:t>45</w:t>
      </w:r>
      <w:r w:rsidRPr="0073438F">
        <w:t>(3), 9–17.</w:t>
      </w:r>
    </w:p>
    <w:p w14:paraId="6BFE534F" w14:textId="77777777" w:rsidR="0073438F" w:rsidRPr="0073438F" w:rsidRDefault="0073438F" w:rsidP="0073438F">
      <w:pPr>
        <w:pStyle w:val="Bibliography"/>
      </w:pPr>
      <w:proofErr w:type="spellStart"/>
      <w:r w:rsidRPr="0073438F">
        <w:t>Pury</w:t>
      </w:r>
      <w:proofErr w:type="spellEnd"/>
      <w:r w:rsidRPr="0073438F">
        <w:t xml:space="preserve">, C. L., Starkey, C. B., Kulik, R. E., </w:t>
      </w:r>
      <w:proofErr w:type="spellStart"/>
      <w:r w:rsidRPr="0073438F">
        <w:t>Skjerning</w:t>
      </w:r>
      <w:proofErr w:type="spellEnd"/>
      <w:r w:rsidRPr="0073438F">
        <w:t xml:space="preserve">, K. L., &amp; Sullivan, E. A. (2015). Is courage always a virtue? Suicide, killing, and bad courage. </w:t>
      </w:r>
      <w:r w:rsidRPr="0073438F">
        <w:rPr>
          <w:i/>
          <w:iCs/>
        </w:rPr>
        <w:t>The Journal of Positive Psychology</w:t>
      </w:r>
      <w:r w:rsidRPr="0073438F">
        <w:t xml:space="preserve">, </w:t>
      </w:r>
      <w:r w:rsidRPr="0073438F">
        <w:rPr>
          <w:i/>
          <w:iCs/>
        </w:rPr>
        <w:t>10</w:t>
      </w:r>
      <w:r w:rsidRPr="0073438F">
        <w:t>(5), 383–388.</w:t>
      </w:r>
    </w:p>
    <w:p w14:paraId="16CEF7E9" w14:textId="77777777" w:rsidR="0073438F" w:rsidRPr="0073438F" w:rsidRDefault="0073438F" w:rsidP="0073438F">
      <w:pPr>
        <w:pStyle w:val="Bibliography"/>
      </w:pPr>
      <w:r w:rsidRPr="0073438F">
        <w:t xml:space="preserve">R Core Team. (2022). </w:t>
      </w:r>
      <w:r w:rsidRPr="0073438F">
        <w:rPr>
          <w:i/>
          <w:iCs/>
        </w:rPr>
        <w:t>R: A Language and Environment for Statistical Computing</w:t>
      </w:r>
      <w:r w:rsidRPr="0073438F">
        <w:t>. R Foundation for Statistical Computing. https://www.R-project.org/</w:t>
      </w:r>
    </w:p>
    <w:p w14:paraId="1D096303" w14:textId="77777777" w:rsidR="0073438F" w:rsidRPr="0073438F" w:rsidRDefault="0073438F" w:rsidP="0073438F">
      <w:pPr>
        <w:pStyle w:val="Bibliography"/>
      </w:pPr>
      <w:proofErr w:type="spellStart"/>
      <w:r w:rsidRPr="0073438F">
        <w:t>Rachman</w:t>
      </w:r>
      <w:proofErr w:type="spellEnd"/>
      <w:r w:rsidRPr="0073438F">
        <w:t xml:space="preserve">, S. (1984). Fear and courage. </w:t>
      </w:r>
      <w:r w:rsidRPr="0073438F">
        <w:rPr>
          <w:i/>
          <w:iCs/>
        </w:rPr>
        <w:t>Behavior Therapy</w:t>
      </w:r>
      <w:r w:rsidRPr="0073438F">
        <w:t xml:space="preserve">, </w:t>
      </w:r>
      <w:r w:rsidRPr="0073438F">
        <w:rPr>
          <w:i/>
          <w:iCs/>
        </w:rPr>
        <w:t>15</w:t>
      </w:r>
      <w:r w:rsidRPr="0073438F">
        <w:t>(1), 109–120. https://doi.org/10.1016/S0005-7894(84)80045-3</w:t>
      </w:r>
    </w:p>
    <w:p w14:paraId="0C283ADE" w14:textId="77777777" w:rsidR="0073438F" w:rsidRPr="0073438F" w:rsidRDefault="0073438F" w:rsidP="0073438F">
      <w:pPr>
        <w:pStyle w:val="Bibliography"/>
      </w:pPr>
      <w:proofErr w:type="spellStart"/>
      <w:r w:rsidRPr="0073438F">
        <w:t>Rachman</w:t>
      </w:r>
      <w:proofErr w:type="spellEnd"/>
      <w:r w:rsidRPr="0073438F">
        <w:t xml:space="preserve">, S. (2004). Fear of contamination. </w:t>
      </w:r>
      <w:proofErr w:type="spellStart"/>
      <w:r w:rsidRPr="0073438F">
        <w:rPr>
          <w:i/>
          <w:iCs/>
        </w:rPr>
        <w:t>Behaviour</w:t>
      </w:r>
      <w:proofErr w:type="spellEnd"/>
      <w:r w:rsidRPr="0073438F">
        <w:rPr>
          <w:i/>
          <w:iCs/>
        </w:rPr>
        <w:t xml:space="preserve"> Research and Therapy</w:t>
      </w:r>
      <w:r w:rsidRPr="0073438F">
        <w:t xml:space="preserve">, </w:t>
      </w:r>
      <w:r w:rsidRPr="0073438F">
        <w:rPr>
          <w:i/>
          <w:iCs/>
        </w:rPr>
        <w:t>42</w:t>
      </w:r>
      <w:r w:rsidRPr="0073438F">
        <w:t>(11), 1227–1255.</w:t>
      </w:r>
    </w:p>
    <w:p w14:paraId="7E6702C7" w14:textId="77777777" w:rsidR="0073438F" w:rsidRPr="0073438F" w:rsidRDefault="0073438F" w:rsidP="0073438F">
      <w:pPr>
        <w:pStyle w:val="Bibliography"/>
      </w:pPr>
      <w:r w:rsidRPr="0073438F">
        <w:t xml:space="preserve">Rate, C. R. (2010). Defining the features of courage: A search for meaning. In C. L. S. </w:t>
      </w:r>
      <w:proofErr w:type="spellStart"/>
      <w:r w:rsidRPr="0073438F">
        <w:t>Pury</w:t>
      </w:r>
      <w:proofErr w:type="spellEnd"/>
      <w:r w:rsidRPr="0073438F">
        <w:t xml:space="preserve"> &amp; S. J. Lopez (Eds.), </w:t>
      </w:r>
      <w:r w:rsidRPr="0073438F">
        <w:rPr>
          <w:i/>
          <w:iCs/>
        </w:rPr>
        <w:t>The psychology of courage: Modern research on an ancient virtue</w:t>
      </w:r>
      <w:r w:rsidRPr="0073438F">
        <w:t xml:space="preserve"> (pp. 47–66). American Psychological Association.</w:t>
      </w:r>
    </w:p>
    <w:p w14:paraId="50E28BF8" w14:textId="77777777" w:rsidR="0073438F" w:rsidRPr="0073438F" w:rsidRDefault="0073438F" w:rsidP="0073438F">
      <w:pPr>
        <w:pStyle w:val="Bibliography"/>
      </w:pPr>
      <w:r w:rsidRPr="0073438F">
        <w:t xml:space="preserve">Rate, C. R., Clarke, J. A., Lindsay, D. R., &amp; Sternberg, R. J. (2007). Implicit theories of courage. </w:t>
      </w:r>
      <w:r w:rsidRPr="0073438F">
        <w:rPr>
          <w:i/>
          <w:iCs/>
        </w:rPr>
        <w:t>The Journal of Positive Psychology</w:t>
      </w:r>
      <w:r w:rsidRPr="0073438F">
        <w:t xml:space="preserve">, </w:t>
      </w:r>
      <w:r w:rsidRPr="0073438F">
        <w:rPr>
          <w:i/>
          <w:iCs/>
        </w:rPr>
        <w:t>2</w:t>
      </w:r>
      <w:r w:rsidRPr="0073438F">
        <w:t>(2), 80–98. https://doi.org/10.1080/17439760701228755</w:t>
      </w:r>
    </w:p>
    <w:p w14:paraId="1E2096B7" w14:textId="77777777" w:rsidR="0073438F" w:rsidRPr="0073438F" w:rsidRDefault="0073438F" w:rsidP="0073438F">
      <w:pPr>
        <w:pStyle w:val="Bibliography"/>
      </w:pPr>
      <w:proofErr w:type="spellStart"/>
      <w:r w:rsidRPr="0073438F">
        <w:t>Sagiv</w:t>
      </w:r>
      <w:proofErr w:type="spellEnd"/>
      <w:r w:rsidRPr="0073438F">
        <w:t xml:space="preserve">, L., &amp; Schwartz, S. H. (2022). Personal values across cultures. </w:t>
      </w:r>
      <w:r w:rsidRPr="0073438F">
        <w:rPr>
          <w:i/>
          <w:iCs/>
        </w:rPr>
        <w:t>Annual Review of Psychology</w:t>
      </w:r>
      <w:r w:rsidRPr="0073438F">
        <w:t xml:space="preserve">, </w:t>
      </w:r>
      <w:r w:rsidRPr="0073438F">
        <w:rPr>
          <w:i/>
          <w:iCs/>
        </w:rPr>
        <w:t>73</w:t>
      </w:r>
      <w:r w:rsidRPr="0073438F">
        <w:t>, 517–546.</w:t>
      </w:r>
    </w:p>
    <w:p w14:paraId="6342BA5A" w14:textId="77777777" w:rsidR="0073438F" w:rsidRPr="0073438F" w:rsidRDefault="0073438F" w:rsidP="0073438F">
      <w:pPr>
        <w:pStyle w:val="Bibliography"/>
      </w:pPr>
      <w:r w:rsidRPr="0073438F">
        <w:t xml:space="preserve">Santos, H. C., Varnum, M. E., &amp; Grossmann, I. (2017). Global increases in individualism. </w:t>
      </w:r>
      <w:r w:rsidRPr="0073438F">
        <w:rPr>
          <w:i/>
          <w:iCs/>
        </w:rPr>
        <w:t>Psychological Science</w:t>
      </w:r>
      <w:r w:rsidRPr="0073438F">
        <w:t xml:space="preserve">, </w:t>
      </w:r>
      <w:r w:rsidRPr="0073438F">
        <w:rPr>
          <w:i/>
          <w:iCs/>
        </w:rPr>
        <w:t>28</w:t>
      </w:r>
      <w:r w:rsidRPr="0073438F">
        <w:t>(9), 1228–1239.</w:t>
      </w:r>
    </w:p>
    <w:p w14:paraId="11F400AA" w14:textId="77777777" w:rsidR="0073438F" w:rsidRPr="0073438F" w:rsidRDefault="0073438F" w:rsidP="0073438F">
      <w:pPr>
        <w:pStyle w:val="Bibliography"/>
      </w:pPr>
      <w:r w:rsidRPr="0073438F">
        <w:lastRenderedPageBreak/>
        <w:t xml:space="preserve">Schmitt, D. P., &amp; </w:t>
      </w:r>
      <w:proofErr w:type="spellStart"/>
      <w:r w:rsidRPr="0073438F">
        <w:t>Allik</w:t>
      </w:r>
      <w:proofErr w:type="spellEnd"/>
      <w:r w:rsidRPr="0073438F">
        <w:t xml:space="preserve">, J. (2005). Simultaneous administration of the Rosenberg Self-Esteem Scale in 53 nations: Exploring the universal and culture-specific features of global self-esteem. </w:t>
      </w:r>
      <w:r w:rsidRPr="0073438F">
        <w:rPr>
          <w:i/>
          <w:iCs/>
        </w:rPr>
        <w:t>Journal of Personality and Social Psychology</w:t>
      </w:r>
      <w:r w:rsidRPr="0073438F">
        <w:t xml:space="preserve">, </w:t>
      </w:r>
      <w:r w:rsidRPr="0073438F">
        <w:rPr>
          <w:i/>
          <w:iCs/>
        </w:rPr>
        <w:t>89</w:t>
      </w:r>
      <w:r w:rsidRPr="0073438F">
        <w:t>(4), 623.</w:t>
      </w:r>
    </w:p>
    <w:p w14:paraId="58CA37CC" w14:textId="77777777" w:rsidR="0073438F" w:rsidRPr="0073438F" w:rsidRDefault="0073438F" w:rsidP="0073438F">
      <w:pPr>
        <w:pStyle w:val="Bibliography"/>
      </w:pPr>
      <w:r w:rsidRPr="0073438F">
        <w:t xml:space="preserve">Schmitt, D. P., </w:t>
      </w:r>
      <w:proofErr w:type="spellStart"/>
      <w:r w:rsidRPr="0073438F">
        <w:t>Allik</w:t>
      </w:r>
      <w:proofErr w:type="spellEnd"/>
      <w:r w:rsidRPr="0073438F">
        <w:t xml:space="preserve">, J., McCrae, R. R., &amp; Benet-Martínez, V. (2007). The Geographic Distribution of Big Five Personality Traits: Patterns and Profiles of Human Self-Description Across 56 Nations. </w:t>
      </w:r>
      <w:r w:rsidRPr="0073438F">
        <w:rPr>
          <w:i/>
          <w:iCs/>
        </w:rPr>
        <w:t>Journal of Cross-Cultural Psychology</w:t>
      </w:r>
      <w:r w:rsidRPr="0073438F">
        <w:t xml:space="preserve">, </w:t>
      </w:r>
      <w:r w:rsidRPr="0073438F">
        <w:rPr>
          <w:i/>
          <w:iCs/>
        </w:rPr>
        <w:t>38</w:t>
      </w:r>
      <w:r w:rsidRPr="0073438F">
        <w:t>(2), 173–212. https://doi.org/10.1177/0022022106297299</w:t>
      </w:r>
    </w:p>
    <w:p w14:paraId="60CB763B" w14:textId="77777777" w:rsidR="0073438F" w:rsidRPr="0073438F" w:rsidRDefault="0073438F" w:rsidP="0073438F">
      <w:pPr>
        <w:pStyle w:val="Bibliography"/>
      </w:pPr>
      <w:r w:rsidRPr="0073438F">
        <w:t xml:space="preserve">Silke, A. (2004). An introduction to terrorism research. </w:t>
      </w:r>
      <w:r w:rsidRPr="0073438F">
        <w:rPr>
          <w:i/>
          <w:iCs/>
        </w:rPr>
        <w:t>Research on Terrorism: Trends, Achievements and Failures</w:t>
      </w:r>
      <w:r w:rsidRPr="0073438F">
        <w:t>, 1–29.</w:t>
      </w:r>
    </w:p>
    <w:p w14:paraId="7883AF90" w14:textId="77777777" w:rsidR="0073438F" w:rsidRPr="0073438F" w:rsidRDefault="0073438F" w:rsidP="0073438F">
      <w:pPr>
        <w:pStyle w:val="Bibliography"/>
      </w:pPr>
      <w:proofErr w:type="spellStart"/>
      <w:r w:rsidRPr="0073438F">
        <w:t>Simonsohn</w:t>
      </w:r>
      <w:proofErr w:type="spellEnd"/>
      <w:r w:rsidRPr="0073438F">
        <w:t xml:space="preserve">, U., Simmons, J. P., &amp; Nelson, L. D. (2020). Specification curve analysis. </w:t>
      </w:r>
      <w:r w:rsidRPr="0073438F">
        <w:rPr>
          <w:i/>
          <w:iCs/>
        </w:rPr>
        <w:t xml:space="preserve">Nature Human </w:t>
      </w:r>
      <w:proofErr w:type="spellStart"/>
      <w:r w:rsidRPr="0073438F">
        <w:rPr>
          <w:i/>
          <w:iCs/>
        </w:rPr>
        <w:t>Behaviour</w:t>
      </w:r>
      <w:proofErr w:type="spellEnd"/>
      <w:r w:rsidRPr="0073438F">
        <w:t xml:space="preserve">, </w:t>
      </w:r>
      <w:r w:rsidRPr="0073438F">
        <w:rPr>
          <w:i/>
          <w:iCs/>
        </w:rPr>
        <w:t>4</w:t>
      </w:r>
      <w:r w:rsidRPr="0073438F">
        <w:t>(11), Article 11. https://doi.org/10.1038/s41562-020-0912-z</w:t>
      </w:r>
    </w:p>
    <w:p w14:paraId="6EF32A5C" w14:textId="77777777" w:rsidR="0073438F" w:rsidRPr="0073438F" w:rsidRDefault="0073438F" w:rsidP="0073438F">
      <w:pPr>
        <w:pStyle w:val="Bibliography"/>
      </w:pPr>
      <w:proofErr w:type="spellStart"/>
      <w:r w:rsidRPr="0073438F">
        <w:t>Stavrova</w:t>
      </w:r>
      <w:proofErr w:type="spellEnd"/>
      <w:r w:rsidRPr="0073438F">
        <w:t xml:space="preserve">, O. (2015). How regional personality affects individuals’ life satisfaction: A case of emotional contagion? </w:t>
      </w:r>
      <w:r w:rsidRPr="0073438F">
        <w:rPr>
          <w:i/>
          <w:iCs/>
        </w:rPr>
        <w:t>Journal of Research in Personality</w:t>
      </w:r>
      <w:r w:rsidRPr="0073438F">
        <w:t xml:space="preserve">, </w:t>
      </w:r>
      <w:r w:rsidRPr="0073438F">
        <w:rPr>
          <w:i/>
          <w:iCs/>
        </w:rPr>
        <w:t>58</w:t>
      </w:r>
      <w:r w:rsidRPr="0073438F">
        <w:t>, 1–5. https://doi.org/10.1016/j.jrp.2015.06.005</w:t>
      </w:r>
    </w:p>
    <w:p w14:paraId="01ACFFCA" w14:textId="77777777" w:rsidR="0073438F" w:rsidRPr="0073438F" w:rsidRDefault="0073438F" w:rsidP="0073438F">
      <w:pPr>
        <w:pStyle w:val="Bibliography"/>
      </w:pPr>
      <w:proofErr w:type="spellStart"/>
      <w:r w:rsidRPr="0073438F">
        <w:t>Steegen</w:t>
      </w:r>
      <w:proofErr w:type="spellEnd"/>
      <w:r w:rsidRPr="0073438F">
        <w:t xml:space="preserve">, S., </w:t>
      </w:r>
      <w:proofErr w:type="spellStart"/>
      <w:r w:rsidRPr="0073438F">
        <w:t>Tuerlinckx</w:t>
      </w:r>
      <w:proofErr w:type="spellEnd"/>
      <w:r w:rsidRPr="0073438F">
        <w:t xml:space="preserve">, F., Gelman, A., &amp; </w:t>
      </w:r>
      <w:proofErr w:type="spellStart"/>
      <w:r w:rsidRPr="0073438F">
        <w:t>Vanpaemel</w:t>
      </w:r>
      <w:proofErr w:type="spellEnd"/>
      <w:r w:rsidRPr="0073438F">
        <w:t xml:space="preserve">, W. (2016). Increasing Transparency Through a Multiverse Analysis. </w:t>
      </w:r>
      <w:r w:rsidRPr="0073438F">
        <w:rPr>
          <w:i/>
          <w:iCs/>
        </w:rPr>
        <w:t>Perspectives on Psychological Science</w:t>
      </w:r>
      <w:r w:rsidRPr="0073438F">
        <w:t xml:space="preserve">, </w:t>
      </w:r>
      <w:r w:rsidRPr="0073438F">
        <w:rPr>
          <w:i/>
          <w:iCs/>
        </w:rPr>
        <w:t>11</w:t>
      </w:r>
      <w:r w:rsidRPr="0073438F">
        <w:t>(5), 702–712. https://doi.org/10.1177/1745691616658637</w:t>
      </w:r>
    </w:p>
    <w:p w14:paraId="64DD9F4E" w14:textId="77777777" w:rsidR="0073438F" w:rsidRPr="0073438F" w:rsidRDefault="0073438F" w:rsidP="0073438F">
      <w:pPr>
        <w:pStyle w:val="Bibliography"/>
      </w:pPr>
      <w:r w:rsidRPr="0073438F">
        <w:t xml:space="preserve">The United Nations Statistics Division. (2020). </w:t>
      </w:r>
      <w:r w:rsidRPr="0073438F">
        <w:rPr>
          <w:i/>
          <w:iCs/>
        </w:rPr>
        <w:t>United Nations Public Database</w:t>
      </w:r>
      <w:r w:rsidRPr="0073438F">
        <w:t>.</w:t>
      </w:r>
    </w:p>
    <w:p w14:paraId="253552A6" w14:textId="77777777" w:rsidR="0073438F" w:rsidRPr="0073438F" w:rsidRDefault="0073438F" w:rsidP="0073438F">
      <w:pPr>
        <w:pStyle w:val="Bibliography"/>
      </w:pPr>
      <w:r w:rsidRPr="0073438F">
        <w:t xml:space="preserve">The World Bank. (2019). </w:t>
      </w:r>
      <w:r w:rsidRPr="0073438F">
        <w:rPr>
          <w:i/>
          <w:iCs/>
        </w:rPr>
        <w:t xml:space="preserve">The World Bank Public Database [Education, Economics, and </w:t>
      </w:r>
      <w:proofErr w:type="spellStart"/>
      <w:r w:rsidRPr="0073438F">
        <w:rPr>
          <w:i/>
          <w:iCs/>
        </w:rPr>
        <w:t>Urbanisation</w:t>
      </w:r>
      <w:proofErr w:type="spellEnd"/>
      <w:r w:rsidRPr="0073438F">
        <w:rPr>
          <w:i/>
          <w:iCs/>
        </w:rPr>
        <w:t>]</w:t>
      </w:r>
      <w:r w:rsidRPr="0073438F">
        <w:t>.</w:t>
      </w:r>
    </w:p>
    <w:p w14:paraId="09B07696" w14:textId="77777777" w:rsidR="0073438F" w:rsidRPr="0073438F" w:rsidRDefault="0073438F" w:rsidP="0073438F">
      <w:pPr>
        <w:pStyle w:val="Bibliography"/>
      </w:pPr>
      <w:proofErr w:type="spellStart"/>
      <w:r w:rsidRPr="0073438F">
        <w:t>Uz</w:t>
      </w:r>
      <w:proofErr w:type="spellEnd"/>
      <w:r w:rsidRPr="0073438F">
        <w:t xml:space="preserve">, I. (2015). The Index of Cultural Tightness and Looseness Among 68 Countries. </w:t>
      </w:r>
      <w:r w:rsidRPr="0073438F">
        <w:rPr>
          <w:i/>
          <w:iCs/>
        </w:rPr>
        <w:t>Journal of Cross-Cultural Psychology</w:t>
      </w:r>
      <w:r w:rsidRPr="0073438F">
        <w:t xml:space="preserve">, </w:t>
      </w:r>
      <w:r w:rsidRPr="0073438F">
        <w:rPr>
          <w:i/>
          <w:iCs/>
        </w:rPr>
        <w:t>46</w:t>
      </w:r>
      <w:r w:rsidRPr="0073438F">
        <w:t>(3), 319–335. https://doi.org/10.1177/0022022114563611</w:t>
      </w:r>
    </w:p>
    <w:p w14:paraId="51C20885" w14:textId="77777777" w:rsidR="0073438F" w:rsidRPr="0073438F" w:rsidRDefault="0073438F" w:rsidP="0073438F">
      <w:pPr>
        <w:pStyle w:val="Bibliography"/>
      </w:pPr>
      <w:r w:rsidRPr="0073438F">
        <w:lastRenderedPageBreak/>
        <w:t xml:space="preserve">Woodard, C. R., &amp; </w:t>
      </w:r>
      <w:proofErr w:type="spellStart"/>
      <w:r w:rsidRPr="0073438F">
        <w:t>Pury</w:t>
      </w:r>
      <w:proofErr w:type="spellEnd"/>
      <w:r w:rsidRPr="0073438F">
        <w:t xml:space="preserve">, C. L. S. (2007). The construct of courage: Categorization and measurement. </w:t>
      </w:r>
      <w:r w:rsidRPr="0073438F">
        <w:rPr>
          <w:i/>
          <w:iCs/>
        </w:rPr>
        <w:t>Consulting Psychology Journal: Practice and Research</w:t>
      </w:r>
      <w:r w:rsidRPr="0073438F">
        <w:t xml:space="preserve">, </w:t>
      </w:r>
      <w:r w:rsidRPr="0073438F">
        <w:rPr>
          <w:i/>
          <w:iCs/>
        </w:rPr>
        <w:t>59</w:t>
      </w:r>
      <w:r w:rsidRPr="0073438F">
        <w:t>(2), 135–147. https://doi.org/10.1037/1065-9293.59.2.135</w:t>
      </w:r>
    </w:p>
    <w:p w14:paraId="1BCDC0B8" w14:textId="77777777" w:rsidR="0073438F" w:rsidRPr="0073438F" w:rsidRDefault="0073438F" w:rsidP="0073438F">
      <w:pPr>
        <w:pStyle w:val="Bibliography"/>
      </w:pPr>
      <w:r w:rsidRPr="0073438F">
        <w:t xml:space="preserve">Yeh, R. (1988). On Hofstede’s treatment of Chinese and Japanese values. </w:t>
      </w:r>
      <w:r w:rsidRPr="0073438F">
        <w:rPr>
          <w:i/>
          <w:iCs/>
        </w:rPr>
        <w:t>Asia Pacific Journal of Management</w:t>
      </w:r>
      <w:r w:rsidRPr="0073438F">
        <w:t xml:space="preserve">, </w:t>
      </w:r>
      <w:r w:rsidRPr="0073438F">
        <w:rPr>
          <w:i/>
          <w:iCs/>
        </w:rPr>
        <w:t>6</w:t>
      </w:r>
      <w:r w:rsidRPr="0073438F">
        <w:t>(1), 149–160. https://doi.org/10.1007/BF01732256</w:t>
      </w:r>
    </w:p>
    <w:p w14:paraId="3F67039F" w14:textId="77777777" w:rsidR="0073438F" w:rsidRPr="0073438F" w:rsidRDefault="0073438F" w:rsidP="0073438F">
      <w:pPr>
        <w:pStyle w:val="Bibliography"/>
      </w:pPr>
      <w:proofErr w:type="spellStart"/>
      <w:r w:rsidRPr="0073438F">
        <w:t>Zmigrod</w:t>
      </w:r>
      <w:proofErr w:type="spellEnd"/>
      <w:r w:rsidRPr="0073438F">
        <w:t xml:space="preserve">, L., Ebert, T., </w:t>
      </w:r>
      <w:proofErr w:type="spellStart"/>
      <w:r w:rsidRPr="0073438F">
        <w:t>Götz</w:t>
      </w:r>
      <w:proofErr w:type="spellEnd"/>
      <w:r w:rsidRPr="0073438F">
        <w:t xml:space="preserve">, F. M., &amp; Rentfrow, P. J. (2021). The Psychological and Socio-Political Consequences of Infectious Diseases: Authoritarianism, Governance, and Nonzoonotic (Human-to-Human) Infection Transmission. </w:t>
      </w:r>
      <w:r w:rsidRPr="0073438F">
        <w:rPr>
          <w:i/>
          <w:iCs/>
        </w:rPr>
        <w:t>Journal of Social and Political Psychology</w:t>
      </w:r>
      <w:r w:rsidRPr="0073438F">
        <w:t xml:space="preserve">, </w:t>
      </w:r>
      <w:r w:rsidRPr="0073438F">
        <w:rPr>
          <w:i/>
          <w:iCs/>
        </w:rPr>
        <w:t>9</w:t>
      </w:r>
      <w:r w:rsidRPr="0073438F">
        <w:t>(2), Article 2. https://doi.org/10.5964/jspp.7297</w:t>
      </w:r>
    </w:p>
    <w:p w14:paraId="53022E4A" w14:textId="0BA00C4F" w:rsidR="00D63A29" w:rsidRPr="00F137B8" w:rsidRDefault="00000000" w:rsidP="0003081A">
      <w:pPr>
        <w:widowControl w:val="0"/>
        <w:pBdr>
          <w:top w:val="nil"/>
          <w:left w:val="nil"/>
          <w:bottom w:val="nil"/>
          <w:right w:val="nil"/>
          <w:between w:val="nil"/>
        </w:pBdr>
        <w:ind w:firstLine="0"/>
        <w:rPr>
          <w:sz w:val="22"/>
          <w:szCs w:val="22"/>
        </w:rPr>
      </w:pPr>
      <w:r w:rsidRPr="00F137B8">
        <w:rPr>
          <w:sz w:val="22"/>
          <w:szCs w:val="22"/>
        </w:rPr>
        <w:fldChar w:fldCharType="end"/>
      </w:r>
    </w:p>
    <w:sectPr w:rsidR="00D63A29" w:rsidRPr="00F137B8" w:rsidSect="00A737C8">
      <w:headerReference w:type="default" r:id="rId17"/>
      <w:footerReference w:type="default" r:id="rId18"/>
      <w:pgSz w:w="12240" w:h="15840"/>
      <w:pgMar w:top="1440" w:right="1440" w:bottom="1440"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Friedrich Götz" w:date="2023-07-31T17:55:00Z" w:initials="FG">
    <w:p w14:paraId="4CB4595F" w14:textId="14FAF3C8" w:rsidR="002E195B" w:rsidRDefault="002E195B">
      <w:pPr>
        <w:pStyle w:val="CommentText"/>
      </w:pPr>
      <w:r>
        <w:rPr>
          <w:rStyle w:val="CommentReference"/>
        </w:rPr>
        <w:annotationRef/>
      </w:r>
      <w:r>
        <w:t xml:space="preserve">Is this the final citation? Are we only using 33 countries from the 2011 Science paper? If not, I believe there are updated datasets – with updated citations, such as this one: </w:t>
      </w:r>
      <w:r w:rsidRPr="002E195B">
        <w:t>https://www.thelancet.com/journals/lanplh/article/PIIS2542-5196(20)30301-6/fulltext</w:t>
      </w:r>
    </w:p>
  </w:comment>
  <w:comment w:id="12" w:author="Andres Gvirtz" w:date="2023-08-04T10:07:00Z" w:initials="AG">
    <w:p w14:paraId="6D6879AA" w14:textId="77777777" w:rsidR="00FA2992" w:rsidRDefault="00FA2992" w:rsidP="00077E88">
      <w:r>
        <w:rPr>
          <w:rStyle w:val="CommentReference"/>
        </w:rPr>
        <w:annotationRef/>
      </w:r>
      <w:r>
        <w:rPr>
          <w:color w:val="000000"/>
          <w:sz w:val="20"/>
          <w:szCs w:val="20"/>
        </w:rPr>
        <w:t>@James: Let’s update the citation here to the year we used, the appendix will hopefully also clarify this further…</w:t>
      </w:r>
    </w:p>
  </w:comment>
  <w:comment w:id="20" w:author="Friedrich Götz" w:date="2023-07-31T18:03:00Z" w:initials="FG">
    <w:p w14:paraId="39174128" w14:textId="2856CF9D" w:rsidR="00DB074B" w:rsidRDefault="00DB074B">
      <w:pPr>
        <w:pStyle w:val="CommentText"/>
      </w:pPr>
      <w:r>
        <w:rPr>
          <w:rStyle w:val="CommentReference"/>
        </w:rPr>
        <w:annotationRef/>
      </w:r>
      <w:r>
        <w:t>What was the lower-bound of age restrictions? At the very least we should probably drop people younger than 10 (bearing in mind reading abilities, especially for non-native speakers).</w:t>
      </w:r>
    </w:p>
  </w:comment>
  <w:comment w:id="21" w:author="Andres Gvirtz" w:date="2023-08-04T10:07:00Z" w:initials="AG">
    <w:p w14:paraId="15F0F038" w14:textId="77777777" w:rsidR="00FA2992" w:rsidRDefault="00FA2992" w:rsidP="00C40B1B">
      <w:r>
        <w:rPr>
          <w:rStyle w:val="CommentReference"/>
        </w:rPr>
        <w:annotationRef/>
      </w:r>
      <w:r>
        <w:rPr>
          <w:color w:val="000000"/>
          <w:sz w:val="20"/>
          <w:szCs w:val="20"/>
        </w:rPr>
        <w:t xml:space="preserve">@James: Check if we have one, and otherwise let’s insert one. If we currently don’t have one, let me quickly know, and I will check Ethics, too </w:t>
      </w:r>
    </w:p>
  </w:comment>
  <w:comment w:id="36" w:author="Andres Gvirtz" w:date="2023-08-04T10:08:00Z" w:initials="AG">
    <w:p w14:paraId="3527100D" w14:textId="77777777" w:rsidR="00FA2992" w:rsidRDefault="00FA2992" w:rsidP="00DA4E9C">
      <w:r>
        <w:rPr>
          <w:rStyle w:val="CommentReference"/>
        </w:rPr>
        <w:annotationRef/>
      </w:r>
      <w:r>
        <w:rPr>
          <w:color w:val="000000"/>
          <w:sz w:val="20"/>
          <w:szCs w:val="20"/>
        </w:rPr>
        <w:t xml:space="preserve">As above, make sure the latest version/the version we actually used. </w:t>
      </w:r>
    </w:p>
  </w:comment>
  <w:comment w:id="41" w:author="Friedrich Götz" w:date="2023-07-31T18:33:00Z" w:initials="FG">
    <w:p w14:paraId="25B3F3BF" w14:textId="3A47FDE4" w:rsidR="00F14698" w:rsidRDefault="00F14698">
      <w:pPr>
        <w:pStyle w:val="CommentText"/>
      </w:pPr>
      <w:r>
        <w:rPr>
          <w:rStyle w:val="CommentReference"/>
        </w:rPr>
        <w:annotationRef/>
      </w:r>
      <w:r>
        <w:t xml:space="preserve">Enrolment and completion of what / at what level? How is completion different from the first three indicators? </w:t>
      </w:r>
    </w:p>
  </w:comment>
  <w:comment w:id="55" w:author="Friedrich Götz" w:date="2023-08-01T10:47:00Z" w:initials="FG">
    <w:p w14:paraId="6A000684" w14:textId="45613E91" w:rsidR="007D70CF" w:rsidRDefault="007D70CF">
      <w:pPr>
        <w:pStyle w:val="CommentText"/>
      </w:pPr>
      <w:r>
        <w:rPr>
          <w:rStyle w:val="CommentReference"/>
        </w:rPr>
        <w:annotationRef/>
      </w:r>
      <w:r>
        <w:t xml:space="preserve">Is “number” the right word here? </w:t>
      </w:r>
    </w:p>
  </w:comment>
  <w:comment w:id="56" w:author="James K. He" w:date="2023-08-06T18:56:00Z" w:initials="JH">
    <w:p w14:paraId="1A18F21C" w14:textId="77777777" w:rsidR="0073438F" w:rsidRDefault="0073438F" w:rsidP="00051FB7">
      <w:r>
        <w:rPr>
          <w:rStyle w:val="CommentReference"/>
        </w:rPr>
        <w:annotationRef/>
      </w:r>
      <w:r>
        <w:rPr>
          <w:sz w:val="20"/>
          <w:szCs w:val="20"/>
        </w:rPr>
        <w:t>I struggle to put it in a better way. The alternative here is “All K ß values are…”, which I fear might be more confusing.</w:t>
      </w:r>
    </w:p>
  </w:comment>
  <w:comment w:id="60" w:author="Andres Gvirtz" w:date="2023-07-30T15:43:00Z" w:initials="">
    <w:p w14:paraId="213FBFB2" w14:textId="1EAE55EE" w:rsidR="004E1A36" w:rsidRDefault="004E1A36" w:rsidP="00992E4A">
      <w:r>
        <w:rPr>
          <w:sz w:val="20"/>
          <w:szCs w:val="20"/>
        </w:rPr>
        <w:t>Did a new map, just for reference, important to make sure scaling doesn’t change, legend is provided, and indication what kind of scores are given (e.g. SD vs actual scores). Also normally still drawing non available countries lets the map look better</w:t>
      </w:r>
    </w:p>
  </w:comment>
  <w:comment w:id="61" w:author="James K. He" w:date="2023-08-07T11:54:00Z" w:initials="JH">
    <w:p w14:paraId="567E0B14" w14:textId="77777777" w:rsidR="005A1887" w:rsidRDefault="005A1887" w:rsidP="00472CDE">
      <w:r>
        <w:rPr>
          <w:rStyle w:val="CommentReference"/>
        </w:rPr>
        <w:annotationRef/>
      </w:r>
      <w:r>
        <w:rPr>
          <w:sz w:val="20"/>
          <w:szCs w:val="20"/>
        </w:rPr>
        <w:t>Yeah thank you!</w:t>
      </w:r>
    </w:p>
  </w:comment>
  <w:comment w:id="62" w:author="Friedrich Götz" w:date="2023-08-01T11:08:00Z" w:initials="FG">
    <w:p w14:paraId="48A4AC46" w14:textId="3B84DEF5" w:rsidR="00832C91" w:rsidRDefault="00832C91">
      <w:pPr>
        <w:pStyle w:val="CommentText"/>
      </w:pPr>
      <w:r>
        <w:rPr>
          <w:rStyle w:val="CommentReference"/>
        </w:rPr>
        <w:annotationRef/>
      </w:r>
      <w:r>
        <w:t>Awkward point, but there are a few places here whose status is independent nations is disputed. Hong Kong and Taiwan come to mind…</w:t>
      </w:r>
    </w:p>
    <w:p w14:paraId="57B1E788" w14:textId="77777777" w:rsidR="00832C91" w:rsidRDefault="00832C91">
      <w:pPr>
        <w:pStyle w:val="CommentText"/>
      </w:pPr>
    </w:p>
    <w:p w14:paraId="1071D86E" w14:textId="6625AA19" w:rsidR="00832C91" w:rsidRDefault="00832C91" w:rsidP="00832C91">
      <w:pPr>
        <w:pStyle w:val="CommentText"/>
      </w:pPr>
      <w:r>
        <w:t>One way around this would be to always speak of “countries and territories” but that’s not very elegant. A second is to add a footnote upon first mentioning the cross-national nature of our research, explaining that these includes territories but that we will henceforth refer to both countries and territories as countries – for ease of communication. A third is to just ignore it for now.</w:t>
      </w:r>
    </w:p>
  </w:comment>
  <w:comment w:id="63" w:author="Andres Gvirtz" w:date="2023-08-04T10:20:00Z" w:initials="AG">
    <w:p w14:paraId="5E2C084E" w14:textId="77777777" w:rsidR="007672C9" w:rsidRDefault="007672C9" w:rsidP="008B460E">
      <w:r>
        <w:rPr>
          <w:rStyle w:val="CommentReference"/>
        </w:rPr>
        <w:annotationRef/>
      </w:r>
      <w:r>
        <w:rPr>
          <w:color w:val="000000"/>
          <w:sz w:val="20"/>
          <w:szCs w:val="20"/>
        </w:rPr>
        <w:t>I leave this up to James, I think always speaking of both is not elegant, so would be happy with just mentioning it once at the beginning, or ignoring it for now…</w:t>
      </w:r>
    </w:p>
  </w:comment>
  <w:comment w:id="69" w:author="Friedrich Götz" w:date="2023-08-01T11:28:00Z" w:initials="FG">
    <w:p w14:paraId="11801606" w14:textId="449B9414" w:rsidR="007D51AA" w:rsidRDefault="007D51AA">
      <w:pPr>
        <w:pStyle w:val="CommentText"/>
      </w:pPr>
      <w:r>
        <w:rPr>
          <w:rStyle w:val="CommentReference"/>
        </w:rPr>
        <w:annotationRef/>
      </w:r>
      <w:r>
        <w:t>If we choose to retain this, let’s always report the dominant direction in parentheses.</w:t>
      </w:r>
    </w:p>
  </w:comment>
  <w:comment w:id="70" w:author="Andres Gvirtz" w:date="2023-08-04T09:58:00Z" w:initials="AG">
    <w:p w14:paraId="28C6E618" w14:textId="77777777" w:rsidR="0035537A" w:rsidRDefault="004E1A36" w:rsidP="00BB0C81">
      <w:r>
        <w:rPr>
          <w:rStyle w:val="CommentReference"/>
        </w:rPr>
        <w:annotationRef/>
      </w:r>
      <w:r w:rsidR="0035537A">
        <w:rPr>
          <w:sz w:val="20"/>
          <w:szCs w:val="20"/>
        </w:rPr>
        <w:t xml:space="preserve">I like this, adds clear information to each one, and as described above. </w:t>
      </w:r>
    </w:p>
    <w:p w14:paraId="7175F88A" w14:textId="77777777" w:rsidR="0035537A" w:rsidRDefault="0035537A" w:rsidP="00BB0C81"/>
    <w:p w14:paraId="6AD925FA" w14:textId="77777777" w:rsidR="0035537A" w:rsidRDefault="0035537A" w:rsidP="00BB0C81">
      <w:r>
        <w:rPr>
          <w:sz w:val="20"/>
          <w:szCs w:val="20"/>
        </w:rPr>
        <w:t>@James: Could you look up the dominant direction for each and add it as described?</w:t>
      </w:r>
    </w:p>
  </w:comment>
  <w:comment w:id="90" w:author="Friedrich Götz" w:date="2023-08-01T11:32:00Z" w:initials="FG">
    <w:p w14:paraId="4C3F18D8" w14:textId="28274DED" w:rsidR="007D51AA" w:rsidRDefault="007D51AA">
      <w:pPr>
        <w:pStyle w:val="CommentText"/>
      </w:pPr>
      <w:r>
        <w:rPr>
          <w:rStyle w:val="CommentReference"/>
        </w:rPr>
        <w:annotationRef/>
      </w:r>
      <w:r>
        <w:t>It would be great to always add percentages in parentheses. People are good with those but not as good as they think so let’s do the work for them.</w:t>
      </w:r>
    </w:p>
  </w:comment>
  <w:comment w:id="91" w:author="Andres Gvirtz" w:date="2023-08-04T10:00:00Z" w:initials="AG">
    <w:p w14:paraId="1AF814DD" w14:textId="77777777" w:rsidR="004E1A36" w:rsidRDefault="004E1A36" w:rsidP="002361FE">
      <w:r>
        <w:rPr>
          <w:rStyle w:val="CommentReference"/>
        </w:rPr>
        <w:annotationRef/>
      </w:r>
      <w:r>
        <w:rPr>
          <w:sz w:val="20"/>
          <w:szCs w:val="20"/>
        </w:rPr>
        <w:t>Agreed, I added percentages wherever the numbers are final, and put placeholders to where we will adjust the indicators…</w:t>
      </w:r>
    </w:p>
  </w:comment>
  <w:comment w:id="127" w:author="Andres Gvirtz" w:date="2023-07-30T16:08:00Z" w:initials="">
    <w:p w14:paraId="118FA15B" w14:textId="442206DF" w:rsidR="00EC3B64" w:rsidRDefault="00000000">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is the one result, that complicates things. As it now means we find 2/3 sig. Uri had a similar case, but not with the effect size: https://www.nature.com/articles/s41562-020-0912-z. It could be a good call to just consult with him about possible meanings of this?</w:t>
      </w:r>
    </w:p>
  </w:comment>
  <w:comment w:id="128" w:author="Friedrich Götz" w:date="2023-08-01T11:36:00Z" w:initials="FG">
    <w:p w14:paraId="70697081" w14:textId="7213C272" w:rsidR="007D51AA" w:rsidRDefault="007D51AA">
      <w:pPr>
        <w:pStyle w:val="CommentText"/>
      </w:pPr>
      <w:r>
        <w:rPr>
          <w:rStyle w:val="CommentReference"/>
        </w:rPr>
        <w:annotationRef/>
      </w:r>
      <w:r>
        <w:t>+1</w:t>
      </w:r>
    </w:p>
  </w:comment>
  <w:comment w:id="129" w:author="Andres Gvirtz" w:date="2023-08-04T10:05:00Z" w:initials="AG">
    <w:p w14:paraId="0EFE4D59" w14:textId="77777777" w:rsidR="0003081A" w:rsidRDefault="00FA2992" w:rsidP="006B78DC">
      <w:r>
        <w:rPr>
          <w:rStyle w:val="CommentReference"/>
        </w:rPr>
        <w:annotationRef/>
      </w:r>
      <w:r w:rsidR="0003081A">
        <w:rPr>
          <w:sz w:val="20"/>
          <w:szCs w:val="20"/>
        </w:rPr>
        <w:t>I’ll message him once we know which indices we are keeping</w:t>
      </w:r>
    </w:p>
  </w:comment>
  <w:comment w:id="126" w:author="Andres Gvirtz" w:date="2023-08-06T10:26:00Z" w:initials="AG">
    <w:p w14:paraId="0D821628" w14:textId="77777777" w:rsidR="00A85935" w:rsidRDefault="00A85935" w:rsidP="00AB43AC">
      <w:r>
        <w:rPr>
          <w:rStyle w:val="CommentReference"/>
        </w:rPr>
        <w:annotationRef/>
      </w:r>
      <w:r>
        <w:rPr>
          <w:color w:val="000000"/>
          <w:sz w:val="20"/>
          <w:szCs w:val="20"/>
        </w:rPr>
        <w:t>Also changed the write up accordingly. As our first link isn’t significant (we currently said it was…)</w:t>
      </w:r>
    </w:p>
  </w:comment>
  <w:comment w:id="132" w:author="Andres Gvirtz" w:date="2023-08-06T10:28:00Z" w:initials="AG">
    <w:p w14:paraId="18456A91" w14:textId="77777777" w:rsidR="00A85935" w:rsidRDefault="00A85935" w:rsidP="00945B29">
      <w:r>
        <w:rPr>
          <w:rStyle w:val="CommentReference"/>
        </w:rPr>
        <w:annotationRef/>
      </w:r>
      <w:r>
        <w:rPr>
          <w:color w:val="000000"/>
          <w:sz w:val="20"/>
          <w:szCs w:val="20"/>
        </w:rPr>
        <w:t>@James: What variables make the terrorism courage link go from positive to negative? I thought we only had a table for this in an old version, with old data. Would be interesting maybe for a comment, feel free to just answer to this comment, I’ll see if we incorporate it then :)</w:t>
      </w:r>
    </w:p>
  </w:comment>
  <w:comment w:id="133" w:author="James K. He" w:date="2023-08-07T11:53:00Z" w:initials="JH">
    <w:p w14:paraId="224D2B94" w14:textId="77777777" w:rsidR="005A1887" w:rsidRDefault="005A1887" w:rsidP="00FB6BDF">
      <w:r>
        <w:rPr>
          <w:rStyle w:val="CommentReference"/>
        </w:rPr>
        <w:annotationRef/>
      </w:r>
      <w:r>
        <w:rPr>
          <w:sz w:val="20"/>
          <w:szCs w:val="20"/>
        </w:rPr>
        <w:t>In the current SCAs it seems like no model ever returned a negative link (all dots in the graph are above 0). Not sure if I understood your question correctly?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B4595F" w15:done="1"/>
  <w15:commentEx w15:paraId="6D6879AA" w15:paraIdParent="4CB4595F" w15:done="1"/>
  <w15:commentEx w15:paraId="39174128" w15:done="0"/>
  <w15:commentEx w15:paraId="15F0F038" w15:paraIdParent="39174128" w15:done="0"/>
  <w15:commentEx w15:paraId="3527100D" w15:done="0"/>
  <w15:commentEx w15:paraId="25B3F3BF" w15:done="0"/>
  <w15:commentEx w15:paraId="6A000684" w15:done="0"/>
  <w15:commentEx w15:paraId="1A18F21C" w15:paraIdParent="6A000684" w15:done="0"/>
  <w15:commentEx w15:paraId="213FBFB2" w15:done="0"/>
  <w15:commentEx w15:paraId="567E0B14" w15:paraIdParent="213FBFB2" w15:done="0"/>
  <w15:commentEx w15:paraId="1071D86E" w15:done="1"/>
  <w15:commentEx w15:paraId="5E2C084E" w15:paraIdParent="1071D86E" w15:done="1"/>
  <w15:commentEx w15:paraId="11801606" w15:done="1"/>
  <w15:commentEx w15:paraId="6AD925FA" w15:paraIdParent="11801606" w15:done="1"/>
  <w15:commentEx w15:paraId="4C3F18D8" w15:done="0"/>
  <w15:commentEx w15:paraId="1AF814DD" w15:paraIdParent="4C3F18D8" w15:done="0"/>
  <w15:commentEx w15:paraId="118FA15B" w15:done="0"/>
  <w15:commentEx w15:paraId="70697081" w15:paraIdParent="118FA15B" w15:done="0"/>
  <w15:commentEx w15:paraId="0EFE4D59" w15:paraIdParent="118FA15B" w15:done="0"/>
  <w15:commentEx w15:paraId="0D821628" w15:paraIdParent="118FA15B" w15:done="0"/>
  <w15:commentEx w15:paraId="18456A91" w15:done="0"/>
  <w15:commentEx w15:paraId="224D2B94" w15:paraIdParent="18456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7428" w16cex:dateUtc="2023-08-01T00:55:00Z"/>
  <w16cex:commentExtensible w16cex:durableId="28774C53" w16cex:dateUtc="2023-08-04T09:07:00Z"/>
  <w16cex:commentExtensible w16cex:durableId="287275F4" w16cex:dateUtc="2023-08-01T01:03:00Z"/>
  <w16cex:commentExtensible w16cex:durableId="28774C77" w16cex:dateUtc="2023-08-04T09:07:00Z"/>
  <w16cex:commentExtensible w16cex:durableId="28774CAA" w16cex:dateUtc="2023-08-04T09:08:00Z"/>
  <w16cex:commentExtensible w16cex:durableId="28727D0F" w16cex:dateUtc="2023-08-01T01:33:00Z"/>
  <w16cex:commentExtensible w16cex:durableId="2873612C" w16cex:dateUtc="2023-08-01T17:47:00Z"/>
  <w16cex:commentExtensible w16cex:durableId="287A6B63" w16cex:dateUtc="2023-08-06T17:56:00Z"/>
  <w16cex:commentExtensible w16cex:durableId="287B59DA" w16cex:dateUtc="2023-08-07T10:54:00Z"/>
  <w16cex:commentExtensible w16cex:durableId="28736647" w16cex:dateUtc="2023-08-01T18:08:00Z"/>
  <w16cex:commentExtensible w16cex:durableId="28774F6F" w16cex:dateUtc="2023-08-04T09:20:00Z"/>
  <w16cex:commentExtensible w16cex:durableId="28736AD5" w16cex:dateUtc="2023-08-01T18:28:00Z"/>
  <w16cex:commentExtensible w16cex:durableId="28774A3F" w16cex:dateUtc="2023-08-04T08:58:00Z"/>
  <w16cex:commentExtensible w16cex:durableId="28736BDF" w16cex:dateUtc="2023-08-01T18:32:00Z"/>
  <w16cex:commentExtensible w16cex:durableId="28774AC5" w16cex:dateUtc="2023-08-04T09:00:00Z"/>
  <w16cex:commentExtensible w16cex:durableId="28736CA1" w16cex:dateUtc="2023-08-01T18:36:00Z"/>
  <w16cex:commentExtensible w16cex:durableId="28774C04" w16cex:dateUtc="2023-08-04T09:05:00Z"/>
  <w16cex:commentExtensible w16cex:durableId="2879F3F2" w16cex:dateUtc="2023-08-06T09:26:00Z"/>
  <w16cex:commentExtensible w16cex:durableId="2879F45E" w16cex:dateUtc="2023-08-06T09:28:00Z"/>
  <w16cex:commentExtensible w16cex:durableId="287B59AB" w16cex:dateUtc="2023-08-0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B4595F" w16cid:durableId="28727428"/>
  <w16cid:commentId w16cid:paraId="6D6879AA" w16cid:durableId="28774C53"/>
  <w16cid:commentId w16cid:paraId="39174128" w16cid:durableId="287275F4"/>
  <w16cid:commentId w16cid:paraId="15F0F038" w16cid:durableId="28774C77"/>
  <w16cid:commentId w16cid:paraId="3527100D" w16cid:durableId="28774CAA"/>
  <w16cid:commentId w16cid:paraId="25B3F3BF" w16cid:durableId="28727D0F"/>
  <w16cid:commentId w16cid:paraId="6A000684" w16cid:durableId="2873612C"/>
  <w16cid:commentId w16cid:paraId="1A18F21C" w16cid:durableId="287A6B63"/>
  <w16cid:commentId w16cid:paraId="213FBFB2" w16cid:durableId="28712434"/>
  <w16cid:commentId w16cid:paraId="567E0B14" w16cid:durableId="287B59DA"/>
  <w16cid:commentId w16cid:paraId="1071D86E" w16cid:durableId="28736647"/>
  <w16cid:commentId w16cid:paraId="5E2C084E" w16cid:durableId="28774F6F"/>
  <w16cid:commentId w16cid:paraId="11801606" w16cid:durableId="28736AD5"/>
  <w16cid:commentId w16cid:paraId="6AD925FA" w16cid:durableId="28774A3F"/>
  <w16cid:commentId w16cid:paraId="4C3F18D8" w16cid:durableId="28736BDF"/>
  <w16cid:commentId w16cid:paraId="1AF814DD" w16cid:durableId="28774AC5"/>
  <w16cid:commentId w16cid:paraId="118FA15B" w16cid:durableId="2871243A"/>
  <w16cid:commentId w16cid:paraId="70697081" w16cid:durableId="28736CA1"/>
  <w16cid:commentId w16cid:paraId="0EFE4D59" w16cid:durableId="28774C04"/>
  <w16cid:commentId w16cid:paraId="0D821628" w16cid:durableId="2879F3F2"/>
  <w16cid:commentId w16cid:paraId="18456A91" w16cid:durableId="2879F45E"/>
  <w16cid:commentId w16cid:paraId="224D2B94" w16cid:durableId="287B59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EF968" w14:textId="77777777" w:rsidR="00A34592" w:rsidRDefault="00A34592">
      <w:pPr>
        <w:spacing w:line="240" w:lineRule="auto"/>
      </w:pPr>
      <w:r>
        <w:separator/>
      </w:r>
    </w:p>
  </w:endnote>
  <w:endnote w:type="continuationSeparator" w:id="0">
    <w:p w14:paraId="71867E9B" w14:textId="77777777" w:rsidR="00A34592" w:rsidRDefault="00A34592">
      <w:pPr>
        <w:spacing w:line="240" w:lineRule="auto"/>
      </w:pPr>
      <w:r>
        <w:continuationSeparator/>
      </w:r>
    </w:p>
  </w:endnote>
  <w:endnote w:type="continuationNotice" w:id="1">
    <w:p w14:paraId="436862AC" w14:textId="77777777" w:rsidR="00A34592" w:rsidRDefault="00A345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43B1" w14:textId="77777777" w:rsidR="00D63A29" w:rsidRDefault="00000000">
    <w:pPr>
      <w:ind w:firstLine="0"/>
      <w:rPr>
        <w:sz w:val="22"/>
        <w:szCs w:val="22"/>
      </w:rPr>
    </w:pPr>
    <w:r>
      <w:rPr>
        <w:sz w:val="22"/>
        <w:szCs w:val="22"/>
      </w:rPr>
      <w:fldChar w:fldCharType="begin"/>
    </w:r>
    <w:r>
      <w:rPr>
        <w:sz w:val="22"/>
        <w:szCs w:val="22"/>
      </w:rPr>
      <w:instrText>PAGE</w:instrText>
    </w:r>
    <w:r>
      <w:rPr>
        <w:sz w:val="22"/>
        <w:szCs w:val="22"/>
      </w:rPr>
      <w:fldChar w:fldCharType="separate"/>
    </w:r>
    <w:r w:rsidR="00F137B8">
      <w:rPr>
        <w:noProof/>
        <w:sz w:val="22"/>
        <w:szCs w:val="22"/>
      </w:rPr>
      <w:t>2</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31498" w14:textId="77777777" w:rsidR="00A34592" w:rsidRDefault="00A34592">
      <w:pPr>
        <w:spacing w:line="240" w:lineRule="auto"/>
      </w:pPr>
      <w:r>
        <w:separator/>
      </w:r>
    </w:p>
  </w:footnote>
  <w:footnote w:type="continuationSeparator" w:id="0">
    <w:p w14:paraId="62966223" w14:textId="77777777" w:rsidR="00A34592" w:rsidRDefault="00A34592">
      <w:pPr>
        <w:spacing w:line="240" w:lineRule="auto"/>
      </w:pPr>
      <w:r>
        <w:continuationSeparator/>
      </w:r>
    </w:p>
  </w:footnote>
  <w:footnote w:type="continuationNotice" w:id="1">
    <w:p w14:paraId="2DA33865" w14:textId="77777777" w:rsidR="00A34592" w:rsidRDefault="00A34592">
      <w:pPr>
        <w:spacing w:line="240" w:lineRule="auto"/>
      </w:pPr>
    </w:p>
  </w:footnote>
  <w:footnote w:id="2">
    <w:p w14:paraId="47309C6A" w14:textId="563DDCB7" w:rsidR="007672C9" w:rsidRPr="007672C9" w:rsidRDefault="007672C9" w:rsidP="007672C9">
      <w:pPr>
        <w:rPr>
          <w:sz w:val="22"/>
          <w:szCs w:val="22"/>
        </w:rPr>
      </w:pPr>
      <w:r>
        <w:rPr>
          <w:rStyle w:val="FootnoteReference"/>
        </w:rPr>
        <w:footnoteRef/>
      </w:r>
      <w:r>
        <w:t xml:space="preserve"> </w:t>
      </w:r>
      <w:r w:rsidRPr="00F137B8">
        <w:rPr>
          <w:sz w:val="22"/>
          <w:szCs w:val="22"/>
        </w:rPr>
        <w:t xml:space="preserve">We note that Hofstede’s </w:t>
      </w:r>
      <w:r w:rsidR="00256372">
        <w:rPr>
          <w:sz w:val="22"/>
          <w:szCs w:val="22"/>
        </w:rPr>
        <w:t>m</w:t>
      </w:r>
      <w:r w:rsidRPr="00F137B8">
        <w:rPr>
          <w:sz w:val="22"/>
          <w:szCs w:val="22"/>
        </w:rPr>
        <w:t>asculinity dimension has been widely cr</w:t>
      </w:r>
      <w:r>
        <w:rPr>
          <w:sz w:val="22"/>
          <w:szCs w:val="22"/>
        </w:rPr>
        <w:t>iticized</w:t>
      </w:r>
      <w:r w:rsidRPr="00F137B8">
        <w:rPr>
          <w:sz w:val="22"/>
          <w:szCs w:val="22"/>
        </w:rPr>
        <w:t xml:space="preserve">. </w:t>
      </w:r>
      <w:r>
        <w:rPr>
          <w:sz w:val="22"/>
          <w:szCs w:val="22"/>
        </w:rPr>
        <w:t xml:space="preserve">For instance, </w:t>
      </w:r>
      <w:r w:rsidRPr="00F137B8">
        <w:rPr>
          <w:sz w:val="22"/>
          <w:szCs w:val="22"/>
        </w:rPr>
        <w:fldChar w:fldCharType="begin"/>
      </w:r>
      <w:r w:rsidR="0073438F">
        <w:rPr>
          <w:sz w:val="22"/>
          <w:szCs w:val="22"/>
        </w:rPr>
        <w:instrText xml:space="preserve"> ADDIN ZOTERO_ITEM CSL_CITATION {"citationID":"0Q84ZQAN","properties":{"formattedCitation":"(Yeh, 1988)","plainCitation":"(Yeh, 1988)","dontUpdate":true,"noteIndex":1},"citationItems":[{"id":"Az8xqIyv/9z1ls59q","uris":["http://zotero.org/users/9287993/items/FHTRIABC"],"itemData":{"id":2228,"type":"article-journal","container-title":"Asia Pacific Journal of Management","DOI":"10.1007/BF01732256","ISSN":"0217-4561, 1572-9958","issue":"1","journalAbbreviation":"Asia Pacific J Manage","language":"en","page":"149-160","source":"DOI.org (Crossref)","title":"On Hofstede's treatment of Chinese and Japanese values","volume":"6","author":[{"family":"Yeh","given":"Ryh-song"}],"issued":{"date-parts":[["1988",10]]}}}],"schema":"https://github.com/citation-style-language/schema/raw/master/csl-citation.json"} </w:instrText>
      </w:r>
      <w:r w:rsidRPr="00F137B8">
        <w:rPr>
          <w:sz w:val="22"/>
          <w:szCs w:val="22"/>
        </w:rPr>
        <w:fldChar w:fldCharType="separate"/>
      </w:r>
      <w:r w:rsidRPr="00F137B8">
        <w:rPr>
          <w:sz w:val="22"/>
          <w:szCs w:val="22"/>
        </w:rPr>
        <w:t xml:space="preserve">Yeh </w:t>
      </w:r>
      <w:r>
        <w:rPr>
          <w:sz w:val="22"/>
          <w:szCs w:val="22"/>
        </w:rPr>
        <w:t>(</w:t>
      </w:r>
      <w:r w:rsidRPr="00F137B8">
        <w:rPr>
          <w:sz w:val="22"/>
          <w:szCs w:val="22"/>
        </w:rPr>
        <w:t>1988)</w:t>
      </w:r>
      <w:r w:rsidRPr="00F137B8">
        <w:rPr>
          <w:sz w:val="22"/>
          <w:szCs w:val="22"/>
        </w:rPr>
        <w:fldChar w:fldCharType="end"/>
      </w:r>
      <w:r>
        <w:rPr>
          <w:sz w:val="22"/>
          <w:szCs w:val="22"/>
        </w:rPr>
        <w:t xml:space="preserve"> argued</w:t>
      </w:r>
      <w:r w:rsidRPr="00F137B8">
        <w:rPr>
          <w:sz w:val="22"/>
          <w:szCs w:val="22"/>
        </w:rPr>
        <w:t xml:space="preserve"> that</w:t>
      </w:r>
      <w:r>
        <w:rPr>
          <w:sz w:val="22"/>
          <w:szCs w:val="22"/>
        </w:rPr>
        <w:t xml:space="preserve"> East Asian societies construe </w:t>
      </w:r>
      <w:r w:rsidR="00256372">
        <w:rPr>
          <w:sz w:val="22"/>
          <w:szCs w:val="22"/>
        </w:rPr>
        <w:t>m</w:t>
      </w:r>
      <w:r>
        <w:rPr>
          <w:sz w:val="22"/>
          <w:szCs w:val="22"/>
        </w:rPr>
        <w:t xml:space="preserve">asculinity in a way that is qualitatively different from Western societies’ </w:t>
      </w:r>
      <w:r w:rsidR="00256372">
        <w:rPr>
          <w:sz w:val="22"/>
          <w:szCs w:val="22"/>
        </w:rPr>
        <w:t>m</w:t>
      </w:r>
      <w:r>
        <w:rPr>
          <w:sz w:val="22"/>
          <w:szCs w:val="22"/>
        </w:rPr>
        <w:t xml:space="preserve">asculinity construal, while </w:t>
      </w:r>
      <w:r w:rsidRPr="00F137B8">
        <w:rPr>
          <w:sz w:val="22"/>
          <w:szCs w:val="22"/>
        </w:rPr>
        <w:fldChar w:fldCharType="begin"/>
      </w:r>
      <w:r w:rsidR="0073438F">
        <w:rPr>
          <w:sz w:val="22"/>
          <w:szCs w:val="22"/>
        </w:rPr>
        <w:instrText xml:space="preserve"> ADDIN ZOTERO_ITEM CSL_CITATION {"citationID":"J9HFrti3","properties":{"formattedCitation":"(Moulettes, 2007)","plainCitation":"(Moulettes, 2007)","dontUpdate":true,"noteIndex":1},"citationItems":[{"id":"Az8xqIyv/KxZnfEzk","uris":["http://zotero.org/users/9287993/items/ZALMXMUQ"],"itemData":{"id":2229,"type":"article-journal","abstract":"Purpose\n              Embedded in Western scientific rationality, Hofstede's model on national culture is constructed on a quantitative method, which among other things is characterized by its carefully selected sample consisting of a group of well educated white “men” from the middle classes working for the same company and sharing identical or similar occupations. The appointment of well educated men from the middle classes as the norm for national culture might mislead one to believe that Hofstede perceives of culture as equally distributed among men and women and that there are no differences in regard to the possession of power. However, considering that he has dedicated one of his five dimensions to gender and constructed his model on a bipolar distinction between masculinity and femininity this is clearly not the case. The purpose of the paper is to show that Hofstede's masculine/feminine dimension unveils a distinct perception of gender differences, even though women's voices were kept silent in his survey.\n            \n            \n              Design/methodology/approach\n              The paper approaches Hofstede's masculine/feminine dimension from a postcolonial angle, and focuses on how he discursively makes use of a gender dichotomy in his construction of national culture.\n            \n            \n              Findings\n              The analysis supports the argument that Hofstede's masculine/feminine dimension contributes to reproducing a collective and prejudiced understanding of both culture and gender.\n            \n            \n              Originality/value\n              The value of the paper is in its attempt to urge for a relocation of research on culture and gender from logocentrism and dichotomies to a discourse that take local variations and multiplicity into consideration.","container-title":"Women in Management Review","DOI":"10.1108/09649420710778682","ISSN":"0964-9425","issue":"6","language":"en","page":"443-455","source":"DOI.org (Crossref)","title":"The absence of women's voices in Hofstede's &lt;i&gt;Cultural Consequences&lt;/i&gt;: A postcolonial reading","title-short":"The absence of women's voices in Hofstede's &lt;i&gt;Cultural Consequences&lt;/i&gt;","volume":"22","editor":[{"family":"Broadbridge","given":"Adelina"}],"author":[{"family":"Moulettes","given":"Agneta"}],"issued":{"date-parts":[["2007",8,28]]}}}],"schema":"https://github.com/citation-style-language/schema/raw/master/csl-citation.json"} </w:instrText>
      </w:r>
      <w:r w:rsidRPr="00F137B8">
        <w:rPr>
          <w:sz w:val="22"/>
          <w:szCs w:val="22"/>
        </w:rPr>
        <w:fldChar w:fldCharType="separate"/>
      </w:r>
      <w:proofErr w:type="spellStart"/>
      <w:r w:rsidRPr="00F137B8">
        <w:rPr>
          <w:sz w:val="22"/>
          <w:szCs w:val="22"/>
        </w:rPr>
        <w:t>Moulettes</w:t>
      </w:r>
      <w:proofErr w:type="spellEnd"/>
      <w:r w:rsidRPr="00F137B8">
        <w:rPr>
          <w:sz w:val="22"/>
          <w:szCs w:val="22"/>
        </w:rPr>
        <w:t xml:space="preserve"> </w:t>
      </w:r>
      <w:r>
        <w:rPr>
          <w:sz w:val="22"/>
          <w:szCs w:val="22"/>
        </w:rPr>
        <w:t>(</w:t>
      </w:r>
      <w:r w:rsidRPr="00F137B8">
        <w:rPr>
          <w:sz w:val="22"/>
          <w:szCs w:val="22"/>
        </w:rPr>
        <w:t>2007)</w:t>
      </w:r>
      <w:r w:rsidRPr="00F137B8">
        <w:rPr>
          <w:sz w:val="22"/>
          <w:szCs w:val="22"/>
        </w:rPr>
        <w:fldChar w:fldCharType="end"/>
      </w:r>
      <w:r>
        <w:rPr>
          <w:sz w:val="22"/>
          <w:szCs w:val="22"/>
        </w:rPr>
        <w:t xml:space="preserve"> suggested that employing </w:t>
      </w:r>
      <w:r w:rsidR="00256372">
        <w:rPr>
          <w:sz w:val="22"/>
          <w:szCs w:val="22"/>
        </w:rPr>
        <w:t>m</w:t>
      </w:r>
      <w:r>
        <w:rPr>
          <w:sz w:val="22"/>
          <w:szCs w:val="22"/>
        </w:rPr>
        <w:t xml:space="preserve">asculinity as a way to capture the character of a culture reveals bias favorable to </w:t>
      </w:r>
      <w:r w:rsidRPr="00F137B8">
        <w:rPr>
          <w:sz w:val="22"/>
          <w:szCs w:val="22"/>
        </w:rPr>
        <w:t>middle-class white corporate managers</w:t>
      </w:r>
      <w:r>
        <w:rPr>
          <w:sz w:val="22"/>
          <w:szCs w:val="22"/>
        </w:rPr>
        <w:t xml:space="preserve"> </w:t>
      </w:r>
      <w:r w:rsidRPr="00F137B8">
        <w:rPr>
          <w:sz w:val="22"/>
          <w:szCs w:val="22"/>
        </w:rPr>
        <w:t>propagates the post-colonial misgendering of culture and gender. The present work only refers to the Hofstede dimensions</w:t>
      </w:r>
      <w:r>
        <w:rPr>
          <w:sz w:val="22"/>
          <w:szCs w:val="22"/>
        </w:rPr>
        <w:t xml:space="preserve"> as</w:t>
      </w:r>
      <w:r w:rsidRPr="00F137B8">
        <w:rPr>
          <w:sz w:val="22"/>
          <w:szCs w:val="22"/>
        </w:rPr>
        <w:t xml:space="preserve"> it has been </w:t>
      </w:r>
      <w:r>
        <w:rPr>
          <w:sz w:val="22"/>
          <w:szCs w:val="22"/>
        </w:rPr>
        <w:t>widely recognized and used</w:t>
      </w:r>
      <w:r w:rsidRPr="00F137B8">
        <w:rPr>
          <w:sz w:val="22"/>
          <w:szCs w:val="22"/>
        </w:rPr>
        <w:t xml:space="preserve"> in cultural psychological research, and </w:t>
      </w:r>
      <w:r>
        <w:rPr>
          <w:sz w:val="22"/>
          <w:szCs w:val="22"/>
        </w:rPr>
        <w:t xml:space="preserve">can </w:t>
      </w:r>
      <w:r w:rsidRPr="00F137B8">
        <w:rPr>
          <w:sz w:val="22"/>
          <w:szCs w:val="22"/>
        </w:rPr>
        <w:t xml:space="preserve">therefore </w:t>
      </w:r>
      <w:r>
        <w:rPr>
          <w:sz w:val="22"/>
          <w:szCs w:val="22"/>
        </w:rPr>
        <w:t xml:space="preserve">serve as </w:t>
      </w:r>
      <w:r w:rsidRPr="00F137B8">
        <w:rPr>
          <w:sz w:val="22"/>
          <w:szCs w:val="22"/>
        </w:rPr>
        <w:t xml:space="preserve">a suitable theoretical reference frame </w:t>
      </w:r>
      <w:r>
        <w:rPr>
          <w:sz w:val="22"/>
          <w:szCs w:val="22"/>
        </w:rPr>
        <w:t>to vet</w:t>
      </w:r>
      <w:r w:rsidRPr="00F137B8">
        <w:rPr>
          <w:sz w:val="22"/>
          <w:szCs w:val="22"/>
        </w:rPr>
        <w:t xml:space="preserve"> national courage as a cultural construct</w:t>
      </w:r>
      <w:r>
        <w:rPr>
          <w:sz w:val="22"/>
          <w:szCs w:val="22"/>
        </w:rPr>
        <w:t xml:space="preserve"> in its own right</w:t>
      </w:r>
      <w:r w:rsidRPr="00F137B8">
        <w:rPr>
          <w:sz w:val="22"/>
          <w:szCs w:val="22"/>
        </w:rPr>
        <w:t>.</w:t>
      </w:r>
    </w:p>
  </w:footnote>
  <w:footnote w:id="3">
    <w:p w14:paraId="23548AB5" w14:textId="6E9F014E" w:rsidR="0073438F" w:rsidRPr="0073438F" w:rsidRDefault="0073438F">
      <w:pPr>
        <w:pStyle w:val="FootnoteText"/>
        <w:rPr>
          <w:lang w:val="en-US"/>
          <w:rPrChange w:id="24" w:author="James K. He" w:date="2023-08-06T19:06:00Z">
            <w:rPr/>
          </w:rPrChange>
        </w:rPr>
      </w:pPr>
      <w:ins w:id="25" w:author="James K. He" w:date="2023-08-06T19:02:00Z">
        <w:r w:rsidRPr="0073438F">
          <w:rPr>
            <w:rStyle w:val="FootnoteReference"/>
            <w:lang w:val="en-US"/>
            <w:rPrChange w:id="26" w:author="James K. He" w:date="2023-08-06T19:06:00Z">
              <w:rPr>
                <w:rStyle w:val="FootnoteReference"/>
              </w:rPr>
            </w:rPrChange>
          </w:rPr>
          <w:footnoteRef/>
        </w:r>
        <w:r w:rsidRPr="0073438F">
          <w:rPr>
            <w:lang w:val="en-US"/>
            <w:rPrChange w:id="27" w:author="James K. He" w:date="2023-08-06T19:06:00Z">
              <w:rPr/>
            </w:rPrChange>
          </w:rPr>
          <w:t xml:space="preserve"> </w:t>
        </w:r>
      </w:ins>
      <w:ins w:id="28" w:author="James K. He" w:date="2023-08-06T19:03:00Z">
        <w:r w:rsidRPr="0073438F">
          <w:rPr>
            <w:lang w:val="en-US"/>
            <w:rPrChange w:id="29" w:author="James K. He" w:date="2023-08-06T19:06:00Z">
              <w:rPr/>
            </w:rPrChange>
          </w:rPr>
          <w:t xml:space="preserve">For brevity, </w:t>
        </w:r>
        <w:r w:rsidRPr="0073438F">
          <w:rPr>
            <w:lang w:val="en-US"/>
            <w:rPrChange w:id="30" w:author="James K. He" w:date="2023-08-06T19:06:00Z">
              <w:rPr>
                <w:lang w:val="en-GB"/>
              </w:rPr>
            </w:rPrChange>
          </w:rPr>
          <w:t xml:space="preserve">“countries” henceforth refers to both countries and international territories. The </w:t>
        </w:r>
      </w:ins>
      <w:ins w:id="31" w:author="James K. He" w:date="2023-08-06T19:04:00Z">
        <w:r w:rsidRPr="0073438F">
          <w:rPr>
            <w:lang w:val="en-US"/>
            <w:rPrChange w:id="32" w:author="James K. He" w:date="2023-08-06T19:06:00Z">
              <w:rPr>
                <w:lang w:val="en-GB"/>
              </w:rPr>
            </w:rPrChange>
          </w:rPr>
          <w:t xml:space="preserve">authors make no claims to the political statuses </w:t>
        </w:r>
      </w:ins>
      <w:ins w:id="33" w:author="James K. He" w:date="2023-08-06T19:05:00Z">
        <w:r w:rsidRPr="0073438F">
          <w:rPr>
            <w:lang w:val="en-US"/>
            <w:rPrChange w:id="34" w:author="James K. He" w:date="2023-08-06T19:06:00Z">
              <w:rPr>
                <w:lang w:val="en-GB"/>
              </w:rPr>
            </w:rPrChange>
          </w:rPr>
          <w:t>of any kind about any countries and territories mentioned in this study.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30435" w14:textId="77777777" w:rsidR="00A737C8" w:rsidRDefault="00A737C8" w:rsidP="00A73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2653"/>
    <w:multiLevelType w:val="multilevel"/>
    <w:tmpl w:val="0A42EA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628D5"/>
    <w:multiLevelType w:val="hybridMultilevel"/>
    <w:tmpl w:val="48C05D50"/>
    <w:lvl w:ilvl="0" w:tplc="599C4F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2AC7580"/>
    <w:multiLevelType w:val="hybridMultilevel"/>
    <w:tmpl w:val="F636165E"/>
    <w:lvl w:ilvl="0" w:tplc="6846C4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81820F6"/>
    <w:multiLevelType w:val="hybridMultilevel"/>
    <w:tmpl w:val="C0AE83E8"/>
    <w:lvl w:ilvl="0" w:tplc="C7A8F814">
      <w:start w:val="65"/>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FDC2D6E"/>
    <w:multiLevelType w:val="multilevel"/>
    <w:tmpl w:val="329AC09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4218224">
    <w:abstractNumId w:val="4"/>
  </w:num>
  <w:num w:numId="2" w16cid:durableId="1957827430">
    <w:abstractNumId w:val="0"/>
  </w:num>
  <w:num w:numId="3" w16cid:durableId="311444985">
    <w:abstractNumId w:val="1"/>
  </w:num>
  <w:num w:numId="4" w16cid:durableId="1471630949">
    <w:abstractNumId w:val="2"/>
  </w:num>
  <w:num w:numId="5" w16cid:durableId="197540889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K. He">
    <w15:presenceInfo w15:providerId="AD" w15:userId="S::kh672@cantab.ac.uk::27040c17-9fab-4113-961b-996824e03a7e"/>
  </w15:person>
  <w15:person w15:author="Friedrich Götz">
    <w15:presenceInfo w15:providerId="Windows Live" w15:userId="0cb613dffcdbfaa1"/>
  </w15:person>
  <w15:person w15:author="Andres Gvirtz">
    <w15:presenceInfo w15:providerId="AD" w15:userId="S::k2257822@kcl.ac.uk::c0a65b6a-9c7a-45d6-ae60-d0ef5172d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A29"/>
    <w:rsid w:val="0003081A"/>
    <w:rsid w:val="0005667E"/>
    <w:rsid w:val="00082BA2"/>
    <w:rsid w:val="00082C93"/>
    <w:rsid w:val="001266C9"/>
    <w:rsid w:val="00143339"/>
    <w:rsid w:val="00167452"/>
    <w:rsid w:val="00195B17"/>
    <w:rsid w:val="001C593C"/>
    <w:rsid w:val="00224017"/>
    <w:rsid w:val="00256372"/>
    <w:rsid w:val="002B7465"/>
    <w:rsid w:val="002E195B"/>
    <w:rsid w:val="003235B8"/>
    <w:rsid w:val="00331336"/>
    <w:rsid w:val="0035537A"/>
    <w:rsid w:val="0038549F"/>
    <w:rsid w:val="00386C0D"/>
    <w:rsid w:val="004E1A36"/>
    <w:rsid w:val="005216C6"/>
    <w:rsid w:val="00521FB4"/>
    <w:rsid w:val="005A1887"/>
    <w:rsid w:val="005B08E9"/>
    <w:rsid w:val="00606286"/>
    <w:rsid w:val="00612261"/>
    <w:rsid w:val="00616C19"/>
    <w:rsid w:val="00657312"/>
    <w:rsid w:val="00673948"/>
    <w:rsid w:val="006754A0"/>
    <w:rsid w:val="006B7D99"/>
    <w:rsid w:val="0073438F"/>
    <w:rsid w:val="00741137"/>
    <w:rsid w:val="00741A1F"/>
    <w:rsid w:val="007672C9"/>
    <w:rsid w:val="007D51AA"/>
    <w:rsid w:val="007D70CF"/>
    <w:rsid w:val="007F0F61"/>
    <w:rsid w:val="00832C91"/>
    <w:rsid w:val="008538BA"/>
    <w:rsid w:val="008C788D"/>
    <w:rsid w:val="008D6951"/>
    <w:rsid w:val="0092352E"/>
    <w:rsid w:val="00967FB9"/>
    <w:rsid w:val="00971A30"/>
    <w:rsid w:val="0099406F"/>
    <w:rsid w:val="009C48C8"/>
    <w:rsid w:val="009F75E5"/>
    <w:rsid w:val="00A136F0"/>
    <w:rsid w:val="00A34592"/>
    <w:rsid w:val="00A737C8"/>
    <w:rsid w:val="00A85935"/>
    <w:rsid w:val="00AA027F"/>
    <w:rsid w:val="00AF08E0"/>
    <w:rsid w:val="00B41FAA"/>
    <w:rsid w:val="00B66630"/>
    <w:rsid w:val="00B7531A"/>
    <w:rsid w:val="00BB7BBB"/>
    <w:rsid w:val="00BF47A1"/>
    <w:rsid w:val="00C91038"/>
    <w:rsid w:val="00CB41EB"/>
    <w:rsid w:val="00CD3F49"/>
    <w:rsid w:val="00CF09CC"/>
    <w:rsid w:val="00D63A29"/>
    <w:rsid w:val="00DB074B"/>
    <w:rsid w:val="00E27E9B"/>
    <w:rsid w:val="00EC3B64"/>
    <w:rsid w:val="00F137B8"/>
    <w:rsid w:val="00F14698"/>
    <w:rsid w:val="00F93D2D"/>
    <w:rsid w:val="00FA2992"/>
    <w:rsid w:val="00FB57F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2C8F30"/>
  <w15:docId w15:val="{63D7E362-C471-4A47-9223-5E46581F1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left="20" w:firstLine="0"/>
      <w:outlineLvl w:val="1"/>
    </w:pPr>
    <w:rPr>
      <w:b/>
    </w:rPr>
  </w:style>
  <w:style w:type="paragraph" w:styleId="Heading3">
    <w:name w:val="heading 3"/>
    <w:basedOn w:val="Normal"/>
    <w:next w:val="Normal"/>
    <w:uiPriority w:val="9"/>
    <w:unhideWhenUsed/>
    <w:qFormat/>
    <w:pPr>
      <w:keepNext/>
      <w:keepLines/>
      <w:ind w:left="20" w:firstLine="0"/>
      <w:outlineLvl w:val="2"/>
    </w:pPr>
    <w:rPr>
      <w:b/>
      <w:i/>
    </w:rPr>
  </w:style>
  <w:style w:type="paragraph" w:styleId="Heading4">
    <w:name w:val="heading 4"/>
    <w:basedOn w:val="Normal"/>
    <w:next w:val="Normal"/>
    <w:uiPriority w:val="9"/>
    <w:semiHidden/>
    <w:unhideWhenUsed/>
    <w:qFormat/>
    <w:pPr>
      <w:keepNext/>
      <w:keepLines/>
      <w:spacing w:line="523" w:lineRule="auto"/>
      <w:ind w:left="-2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F137B8"/>
    <w:pPr>
      <w:ind w:left="720" w:hanging="720"/>
    </w:pPr>
  </w:style>
  <w:style w:type="paragraph" w:styleId="CommentText">
    <w:name w:val="annotation text"/>
    <w:basedOn w:val="Normal"/>
    <w:link w:val="CommentTextChar"/>
    <w:uiPriority w:val="99"/>
    <w:unhideWhenUsed/>
    <w:rsid w:val="00A737C8"/>
    <w:pPr>
      <w:spacing w:line="240" w:lineRule="auto"/>
    </w:pPr>
    <w:rPr>
      <w:sz w:val="20"/>
      <w:szCs w:val="20"/>
    </w:rPr>
  </w:style>
  <w:style w:type="character" w:customStyle="1" w:styleId="CommentTextChar">
    <w:name w:val="Comment Text Char"/>
    <w:basedOn w:val="DefaultParagraphFont"/>
    <w:link w:val="CommentText"/>
    <w:uiPriority w:val="99"/>
    <w:rsid w:val="00A737C8"/>
    <w:rPr>
      <w:sz w:val="20"/>
      <w:szCs w:val="20"/>
    </w:rPr>
  </w:style>
  <w:style w:type="character" w:styleId="CommentReference">
    <w:name w:val="annotation reference"/>
    <w:basedOn w:val="DefaultParagraphFont"/>
    <w:uiPriority w:val="99"/>
    <w:semiHidden/>
    <w:unhideWhenUsed/>
    <w:rsid w:val="00A737C8"/>
    <w:rPr>
      <w:sz w:val="16"/>
      <w:szCs w:val="16"/>
    </w:rPr>
  </w:style>
  <w:style w:type="paragraph" w:styleId="CommentSubject">
    <w:name w:val="annotation subject"/>
    <w:basedOn w:val="CommentText"/>
    <w:next w:val="CommentText"/>
    <w:link w:val="CommentSubjectChar"/>
    <w:uiPriority w:val="99"/>
    <w:semiHidden/>
    <w:unhideWhenUsed/>
    <w:rsid w:val="00A737C8"/>
    <w:rPr>
      <w:b/>
      <w:bCs/>
    </w:rPr>
  </w:style>
  <w:style w:type="character" w:customStyle="1" w:styleId="CommentSubjectChar">
    <w:name w:val="Comment Subject Char"/>
    <w:basedOn w:val="CommentTextChar"/>
    <w:link w:val="CommentSubject"/>
    <w:uiPriority w:val="99"/>
    <w:semiHidden/>
    <w:rsid w:val="00A737C8"/>
    <w:rPr>
      <w:b/>
      <w:bCs/>
      <w:sz w:val="20"/>
      <w:szCs w:val="20"/>
    </w:rPr>
  </w:style>
  <w:style w:type="paragraph" w:styleId="Header">
    <w:name w:val="header"/>
    <w:basedOn w:val="Normal"/>
    <w:link w:val="HeaderChar"/>
    <w:uiPriority w:val="99"/>
    <w:unhideWhenUsed/>
    <w:rsid w:val="00A737C8"/>
    <w:pPr>
      <w:tabs>
        <w:tab w:val="center" w:pos="4513"/>
        <w:tab w:val="right" w:pos="9026"/>
      </w:tabs>
      <w:spacing w:line="240" w:lineRule="auto"/>
    </w:pPr>
  </w:style>
  <w:style w:type="character" w:customStyle="1" w:styleId="HeaderChar">
    <w:name w:val="Header Char"/>
    <w:basedOn w:val="DefaultParagraphFont"/>
    <w:link w:val="Header"/>
    <w:uiPriority w:val="99"/>
    <w:rsid w:val="00A737C8"/>
  </w:style>
  <w:style w:type="paragraph" w:styleId="Footer">
    <w:name w:val="footer"/>
    <w:basedOn w:val="Normal"/>
    <w:link w:val="FooterChar"/>
    <w:uiPriority w:val="99"/>
    <w:unhideWhenUsed/>
    <w:rsid w:val="00A737C8"/>
    <w:pPr>
      <w:tabs>
        <w:tab w:val="center" w:pos="4513"/>
        <w:tab w:val="right" w:pos="9026"/>
      </w:tabs>
      <w:spacing w:line="240" w:lineRule="auto"/>
    </w:pPr>
  </w:style>
  <w:style w:type="character" w:customStyle="1" w:styleId="FooterChar">
    <w:name w:val="Footer Char"/>
    <w:basedOn w:val="DefaultParagraphFont"/>
    <w:link w:val="Footer"/>
    <w:uiPriority w:val="99"/>
    <w:rsid w:val="00A737C8"/>
  </w:style>
  <w:style w:type="paragraph" w:styleId="Revision">
    <w:name w:val="Revision"/>
    <w:hidden/>
    <w:uiPriority w:val="99"/>
    <w:semiHidden/>
    <w:rsid w:val="00AF08E0"/>
    <w:pPr>
      <w:spacing w:line="240" w:lineRule="auto"/>
      <w:ind w:firstLine="0"/>
    </w:pPr>
  </w:style>
  <w:style w:type="paragraph" w:styleId="NormalWeb">
    <w:name w:val="Normal (Web)"/>
    <w:basedOn w:val="Normal"/>
    <w:uiPriority w:val="99"/>
    <w:semiHidden/>
    <w:unhideWhenUsed/>
    <w:rsid w:val="00BF47A1"/>
    <w:pPr>
      <w:spacing w:before="100" w:beforeAutospacing="1" w:after="100" w:afterAutospacing="1" w:line="240" w:lineRule="auto"/>
      <w:ind w:firstLine="0"/>
    </w:pPr>
    <w:rPr>
      <w:lang w:val="en-GB" w:eastAsia="zh-CN"/>
    </w:rPr>
  </w:style>
  <w:style w:type="character" w:styleId="Hyperlink">
    <w:name w:val="Hyperlink"/>
    <w:basedOn w:val="DefaultParagraphFont"/>
    <w:uiPriority w:val="99"/>
    <w:unhideWhenUsed/>
    <w:rsid w:val="00CD3F49"/>
    <w:rPr>
      <w:color w:val="0000FF" w:themeColor="hyperlink"/>
      <w:u w:val="single"/>
    </w:rPr>
  </w:style>
  <w:style w:type="character" w:styleId="UnresolvedMention">
    <w:name w:val="Unresolved Mention"/>
    <w:basedOn w:val="DefaultParagraphFont"/>
    <w:uiPriority w:val="99"/>
    <w:semiHidden/>
    <w:unhideWhenUsed/>
    <w:rsid w:val="00CD3F49"/>
    <w:rPr>
      <w:color w:val="605E5C"/>
      <w:shd w:val="clear" w:color="auto" w:fill="E1DFDD"/>
    </w:rPr>
  </w:style>
  <w:style w:type="paragraph" w:styleId="FootnoteText">
    <w:name w:val="footnote text"/>
    <w:basedOn w:val="Normal"/>
    <w:link w:val="FootnoteTextChar"/>
    <w:uiPriority w:val="99"/>
    <w:semiHidden/>
    <w:unhideWhenUsed/>
    <w:rsid w:val="007672C9"/>
    <w:pPr>
      <w:spacing w:line="240" w:lineRule="auto"/>
    </w:pPr>
    <w:rPr>
      <w:sz w:val="20"/>
      <w:szCs w:val="20"/>
    </w:rPr>
  </w:style>
  <w:style w:type="character" w:customStyle="1" w:styleId="FootnoteTextChar">
    <w:name w:val="Footnote Text Char"/>
    <w:basedOn w:val="DefaultParagraphFont"/>
    <w:link w:val="FootnoteText"/>
    <w:uiPriority w:val="99"/>
    <w:semiHidden/>
    <w:rsid w:val="007672C9"/>
    <w:rPr>
      <w:sz w:val="20"/>
      <w:szCs w:val="20"/>
    </w:rPr>
  </w:style>
  <w:style w:type="character" w:styleId="FootnoteReference">
    <w:name w:val="footnote reference"/>
    <w:basedOn w:val="DefaultParagraphFont"/>
    <w:uiPriority w:val="99"/>
    <w:semiHidden/>
    <w:unhideWhenUsed/>
    <w:rsid w:val="007672C9"/>
    <w:rPr>
      <w:vertAlign w:val="superscript"/>
    </w:rPr>
  </w:style>
  <w:style w:type="character" w:styleId="PlaceholderText">
    <w:name w:val="Placeholder Text"/>
    <w:basedOn w:val="DefaultParagraphFont"/>
    <w:uiPriority w:val="99"/>
    <w:semiHidden/>
    <w:rsid w:val="007343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55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g5wjt/?view_only=5e384f80983a43d5a29a33154e5f922a" TargetMode="External"/><Relationship Id="rId13" Type="http://schemas.openxmlformats.org/officeDocument/2006/relationships/hyperlink" Target="https://osf.io/g5wjt/?view_only=5e384f80983a43d5a29a33154e5f922a"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6FD893-CFEB-1940-B15C-9E54772D047A}">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66A15-609C-5447-89DB-794E120AE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36</Pages>
  <Words>23609</Words>
  <Characters>134576</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K. He</cp:lastModifiedBy>
  <cp:revision>15</cp:revision>
  <dcterms:created xsi:type="dcterms:W3CDTF">2023-08-02T11:15:00Z</dcterms:created>
  <dcterms:modified xsi:type="dcterms:W3CDTF">2023-08-07T10:55:00Z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{"style":{"styleID":"http://www.zotero.org/styles/apa","locale":"en-GB","hasBibliography":true,"bibliographyStyleHasBeenSet":true},"prefs":{"fieldType":"Field","automaticJournalAbbreviations":false,"delayCitationUpdates":false,"noteType":0},"sessionID":"A</vt:lpwstr>
  </property>
  <property fmtid="{D5CDD505-2E9C-101B-9397-08002B2CF9AE}" pid="3" name="ZOTERO_PREF_2">
    <vt:lpwstr>z8xqIyv","zoteroVersion":"6.0.26","dataVersion":4}</vt:lpwstr>
  </property>
  <property fmtid="{D5CDD505-2E9C-101B-9397-08002B2CF9AE}" pid="4" name="grammarly_documentId">
    <vt:lpwstr>documentId_5866</vt:lpwstr>
  </property>
  <property fmtid="{D5CDD505-2E9C-101B-9397-08002B2CF9AE}" pid="5" name="grammarly_documentContext">
    <vt:lpwstr>{"goals":[],"domain":"general","emotions":[],"dialect":"american"}</vt:lpwstr>
  </property>
</Properties>
</file>